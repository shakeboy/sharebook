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jc w:val="center"/>
        <w:rPr>
          <w:rFonts w:hint="eastAsia" w:ascii="方正书宋简体" w:eastAsia="方正书宋简体"/>
          <w:b w:val="0"/>
          <w:kern w:val="2"/>
          <w:sz w:val="21"/>
          <w:szCs w:val="24"/>
          <w:u w:val="none"/>
        </w:rPr>
      </w:pPr>
      <w:bookmarkStart w:id="0" w:name="_Toc17361"/>
    </w:p>
    <w:p>
      <w:pPr>
        <w:jc w:val="center"/>
        <w:rPr>
          <w:rFonts w:hint="eastAsia" w:ascii="方正书宋简体" w:eastAsia="方正书宋简体"/>
          <w:b/>
          <w:i w:val="0"/>
          <w:iCs w:val="0"/>
          <w:spacing w:val="8"/>
          <w:kern w:val="2"/>
          <w:sz w:val="50"/>
          <w:szCs w:val="50"/>
          <w:u w:val="none"/>
        </w:rPr>
      </w:pPr>
      <w:r>
        <w:rPr>
          <w:rFonts w:hint="eastAsia" w:ascii="方正书宋简体" w:eastAsia="方正书宋简体"/>
          <w:b/>
          <w:i w:val="0"/>
          <w:iCs w:val="0"/>
          <w:spacing w:val="8"/>
          <w:kern w:val="2"/>
          <w:sz w:val="50"/>
          <w:szCs w:val="50"/>
          <w:u w:val="none"/>
        </w:rPr>
        <w:t>湖 北 大 学</w:t>
      </w:r>
    </w:p>
    <w:p>
      <w:pPr>
        <w:jc w:val="center"/>
        <w:rPr>
          <w:rFonts w:hint="eastAsia" w:ascii="方正书宋简体" w:eastAsia="方正书宋简体"/>
          <w:b/>
          <w:i w:val="0"/>
          <w:iCs w:val="0"/>
          <w:spacing w:val="8"/>
          <w:kern w:val="2"/>
          <w:sz w:val="50"/>
          <w:szCs w:val="50"/>
          <w:u w:val="none"/>
        </w:rPr>
      </w:pPr>
      <w:r>
        <w:rPr>
          <w:rFonts w:hint="eastAsia" w:ascii="方正书宋简体" w:eastAsia="方正书宋简体"/>
          <w:b/>
          <w:i w:val="0"/>
          <w:iCs w:val="0"/>
          <w:spacing w:val="8"/>
          <w:kern w:val="2"/>
          <w:sz w:val="50"/>
          <w:szCs w:val="50"/>
          <w:u w:val="none"/>
        </w:rPr>
        <w:t>本 科 毕 业 论 文 （设 计）</w:t>
      </w:r>
    </w:p>
    <w:p>
      <w:pPr>
        <w:spacing w:line="200" w:lineRule="exact"/>
        <w:jc w:val="center"/>
        <w:rPr>
          <w:rFonts w:hint="eastAsia" w:ascii="方正书宋简体" w:eastAsia="方正书宋简体"/>
          <w:b w:val="0"/>
          <w:i w:val="0"/>
          <w:iCs w:val="0"/>
          <w:kern w:val="2"/>
          <w:sz w:val="21"/>
          <w:szCs w:val="24"/>
          <w:u w:val="none"/>
        </w:rPr>
      </w:pPr>
    </w:p>
    <w:p>
      <w:pPr>
        <w:jc w:val="center"/>
        <w:rPr>
          <w:rFonts w:hint="eastAsia" w:ascii="方正书宋简体" w:eastAsia="方正书宋简体"/>
          <w:b w:val="0"/>
          <w:i w:val="0"/>
          <w:iCs w:val="0"/>
          <w:kern w:val="2"/>
          <w:sz w:val="21"/>
          <w:szCs w:val="24"/>
          <w:u w:val="none"/>
        </w:rPr>
      </w:pPr>
    </w:p>
    <w:p>
      <w:pPr>
        <w:jc w:val="center"/>
        <w:rPr>
          <w:rFonts w:hint="eastAsia" w:ascii="方正书宋简体" w:eastAsia="方正书宋简体"/>
          <w:b w:val="0"/>
          <w:i w:val="0"/>
          <w:iCs w:val="0"/>
          <w:kern w:val="2"/>
          <w:sz w:val="21"/>
          <w:szCs w:val="24"/>
          <w:u w:val="none"/>
        </w:rPr>
      </w:pPr>
    </w:p>
    <w:p>
      <w:pPr>
        <w:jc w:val="center"/>
        <w:rPr>
          <w:rFonts w:hint="eastAsia" w:ascii="方正书宋简体" w:eastAsia="方正书宋简体"/>
          <w:b w:val="0"/>
          <w:i w:val="0"/>
          <w:iCs w:val="0"/>
          <w:kern w:val="2"/>
          <w:sz w:val="21"/>
          <w:szCs w:val="24"/>
          <w:u w:val="none"/>
        </w:rPr>
      </w:pPr>
    </w:p>
    <w:p>
      <w:pPr>
        <w:ind w:firstLine="1105" w:firstLineChars="393"/>
        <w:rPr>
          <w:rFonts w:hint="default" w:ascii="方正书宋简体" w:eastAsia="方正书宋简体"/>
          <w:b/>
          <w:i w:val="0"/>
          <w:iCs w:val="0"/>
          <w:kern w:val="2"/>
          <w:sz w:val="28"/>
          <w:szCs w:val="28"/>
          <w:u w:val="none"/>
          <w:lang w:val="en-US" w:eastAsia="zh-CN"/>
        </w:rPr>
      </w:pPr>
      <w:r>
        <w:rPr>
          <w:rFonts w:hint="eastAsia" w:ascii="方正书宋简体" w:eastAsia="方正书宋简体"/>
          <w:b/>
          <w:i w:val="0"/>
          <w:iCs w:val="0"/>
          <w:kern w:val="2"/>
          <w:sz w:val="28"/>
          <w:szCs w:val="28"/>
          <w:u w:val="none"/>
        </w:rPr>
        <w:t>题    目</w:t>
      </w:r>
      <w:r>
        <w:rPr>
          <w:rFonts w:hint="eastAsia" w:ascii="方正书宋简体" w:eastAsia="方正书宋简体"/>
          <w:b/>
          <w:i w:val="0"/>
          <w:iCs w:val="0"/>
          <w:kern w:val="2"/>
          <w:sz w:val="28"/>
          <w:szCs w:val="28"/>
          <w:u w:val="single"/>
        </w:rPr>
        <w:t xml:space="preserve">   </w:t>
      </w:r>
      <w:r>
        <w:rPr>
          <w:rFonts w:hint="eastAsia" w:ascii="方正书宋简体" w:eastAsia="方正书宋简体"/>
          <w:b/>
          <w:i w:val="0"/>
          <w:iCs w:val="0"/>
          <w:sz w:val="28"/>
          <w:szCs w:val="28"/>
          <w:u w:val="single"/>
          <w:lang w:val="en-US" w:eastAsia="zh-CN"/>
        </w:rPr>
        <w:t>基于微信小程序的</w:t>
      </w:r>
      <w:del w:id="0" w:author="jh" w:date="2021-05-07T14:45:01Z">
        <w:r>
          <w:rPr>
            <w:rFonts w:hint="eastAsia" w:ascii="方正书宋简体" w:eastAsia="方正书宋简体"/>
            <w:b/>
            <w:i w:val="0"/>
            <w:iCs w:val="0"/>
            <w:sz w:val="28"/>
            <w:szCs w:val="28"/>
            <w:u w:val="single"/>
            <w:lang w:val="en-US" w:eastAsia="zh-CN"/>
          </w:rPr>
          <w:delText>网上</w:delText>
        </w:r>
      </w:del>
      <w:r>
        <w:rPr>
          <w:rFonts w:hint="eastAsia" w:ascii="方正书宋简体" w:eastAsia="方正书宋简体"/>
          <w:b/>
          <w:i w:val="0"/>
          <w:iCs w:val="0"/>
          <w:sz w:val="28"/>
          <w:szCs w:val="28"/>
          <w:u w:val="single"/>
          <w:lang w:val="en-US" w:eastAsia="zh-CN"/>
        </w:rPr>
        <w:t>共享书城的</w:t>
      </w:r>
      <w:r>
        <w:rPr>
          <w:rFonts w:hint="eastAsia" w:ascii="方正书宋简体" w:eastAsia="方正书宋简体"/>
          <w:b/>
          <w:i w:val="0"/>
          <w:iCs w:val="0"/>
          <w:kern w:val="2"/>
          <w:sz w:val="28"/>
          <w:szCs w:val="28"/>
          <w:u w:val="single"/>
        </w:rPr>
        <w:t xml:space="preserve"> </w:t>
      </w:r>
      <w:r>
        <w:rPr>
          <w:rFonts w:hint="eastAsia" w:ascii="方正书宋简体" w:eastAsia="方正书宋简体"/>
          <w:b/>
          <w:i w:val="0"/>
          <w:iCs w:val="0"/>
          <w:kern w:val="2"/>
          <w:sz w:val="28"/>
          <w:szCs w:val="28"/>
          <w:u w:val="single"/>
          <w:lang w:val="en-US" w:eastAsia="zh-CN"/>
        </w:rPr>
        <w:t xml:space="preserve"> </w:t>
      </w:r>
      <w:r>
        <w:rPr>
          <w:rFonts w:hint="eastAsia" w:ascii="方正书宋简体" w:eastAsia="方正书宋简体"/>
          <w:b/>
          <w:i w:val="0"/>
          <w:iCs w:val="0"/>
          <w:kern w:val="2"/>
          <w:sz w:val="28"/>
          <w:szCs w:val="28"/>
          <w:u w:val="single"/>
        </w:rPr>
        <w:t xml:space="preserve"> </w:t>
      </w:r>
      <w:ins w:id="1" w:author="jh" w:date="2021-05-07T14:46:04Z">
        <w:r>
          <w:rPr>
            <w:rFonts w:hint="eastAsia" w:ascii="方正书宋简体" w:eastAsia="方正书宋简体"/>
            <w:b/>
            <w:i w:val="0"/>
            <w:iCs w:val="0"/>
            <w:kern w:val="2"/>
            <w:sz w:val="28"/>
            <w:szCs w:val="28"/>
            <w:u w:val="single"/>
            <w:lang w:val="en-US" w:eastAsia="zh-CN"/>
          </w:rPr>
          <w:t xml:space="preserve">  </w:t>
        </w:r>
      </w:ins>
      <w:ins w:id="2" w:author="jh" w:date="2021-05-07T14:46:05Z">
        <w:r>
          <w:rPr>
            <w:rFonts w:hint="eastAsia" w:ascii="方正书宋简体" w:eastAsia="方正书宋简体"/>
            <w:b/>
            <w:i w:val="0"/>
            <w:iCs w:val="0"/>
            <w:kern w:val="2"/>
            <w:sz w:val="28"/>
            <w:szCs w:val="28"/>
            <w:u w:val="single"/>
            <w:lang w:val="en-US" w:eastAsia="zh-CN"/>
          </w:rPr>
          <w:t xml:space="preserve">  </w:t>
        </w:r>
      </w:ins>
    </w:p>
    <w:p>
      <w:pPr>
        <w:ind w:firstLine="2240" w:firstLineChars="797"/>
        <w:rPr>
          <w:rFonts w:hint="eastAsia" w:ascii="方正书宋简体" w:eastAsia="方正书宋简体"/>
          <w:b/>
          <w:i w:val="0"/>
          <w:iCs w:val="0"/>
          <w:kern w:val="2"/>
          <w:sz w:val="28"/>
          <w:szCs w:val="28"/>
          <w:u w:val="single"/>
        </w:rPr>
      </w:pPr>
      <w:r>
        <w:rPr>
          <w:rFonts w:hint="eastAsia" w:ascii="方正书宋简体" w:eastAsia="方正书宋简体"/>
          <w:b/>
          <w:i w:val="0"/>
          <w:iCs w:val="0"/>
          <w:kern w:val="2"/>
          <w:sz w:val="28"/>
          <w:szCs w:val="28"/>
          <w:u w:val="single"/>
        </w:rPr>
        <w:t xml:space="preserve">   </w:t>
      </w:r>
      <w:r>
        <w:rPr>
          <w:rFonts w:hint="eastAsia" w:ascii="方正书宋简体" w:eastAsia="方正书宋简体"/>
          <w:b/>
          <w:i w:val="0"/>
          <w:iCs w:val="0"/>
          <w:sz w:val="28"/>
          <w:szCs w:val="28"/>
          <w:u w:val="single"/>
          <w:lang w:val="en-US" w:eastAsia="zh-CN"/>
        </w:rPr>
        <w:t>设计与实现</w:t>
      </w:r>
      <w:r>
        <w:rPr>
          <w:rFonts w:hint="eastAsia" w:ascii="方正书宋简体" w:eastAsia="方正书宋简体"/>
          <w:b/>
          <w:i w:val="0"/>
          <w:iCs w:val="0"/>
          <w:kern w:val="2"/>
          <w:sz w:val="28"/>
          <w:szCs w:val="28"/>
          <w:u w:val="single"/>
        </w:rPr>
        <w:t xml:space="preserve">                   </w:t>
      </w:r>
      <w:r>
        <w:rPr>
          <w:rFonts w:hint="eastAsia" w:ascii="方正书宋简体" w:eastAsia="方正书宋简体"/>
          <w:b/>
          <w:i w:val="0"/>
          <w:iCs w:val="0"/>
          <w:kern w:val="2"/>
          <w:sz w:val="28"/>
          <w:szCs w:val="28"/>
          <w:u w:val="single"/>
          <w:lang w:val="en-US" w:eastAsia="zh-CN"/>
        </w:rPr>
        <w:t xml:space="preserve"> </w:t>
      </w:r>
      <w:r>
        <w:rPr>
          <w:rFonts w:hint="eastAsia" w:ascii="方正书宋简体" w:eastAsia="方正书宋简体"/>
          <w:b/>
          <w:i w:val="0"/>
          <w:iCs w:val="0"/>
          <w:kern w:val="2"/>
          <w:sz w:val="28"/>
          <w:szCs w:val="28"/>
          <w:u w:val="single"/>
        </w:rPr>
        <w:t xml:space="preserve">   </w:t>
      </w:r>
    </w:p>
    <w:p>
      <w:pPr>
        <w:ind w:firstLine="1105" w:firstLineChars="393"/>
        <w:rPr>
          <w:rFonts w:hint="eastAsia" w:ascii="方正书宋简体" w:eastAsia="方正书宋简体"/>
          <w:b/>
          <w:i w:val="0"/>
          <w:iCs w:val="0"/>
          <w:kern w:val="2"/>
          <w:sz w:val="28"/>
          <w:szCs w:val="28"/>
          <w:u w:val="single"/>
        </w:rPr>
      </w:pPr>
      <w:r>
        <w:rPr>
          <w:rFonts w:hint="eastAsia" w:ascii="方正书宋简体" w:eastAsia="方正书宋简体"/>
          <w:b/>
          <w:i w:val="0"/>
          <w:iCs w:val="0"/>
          <w:kern w:val="2"/>
          <w:sz w:val="28"/>
          <w:szCs w:val="28"/>
          <w:u w:val="none"/>
        </w:rPr>
        <w:t>姓    名</w:t>
      </w:r>
      <w:r>
        <w:rPr>
          <w:rFonts w:hint="eastAsia" w:ascii="方正书宋简体" w:eastAsia="方正书宋简体"/>
          <w:b/>
          <w:i w:val="0"/>
          <w:iCs w:val="0"/>
          <w:kern w:val="2"/>
          <w:sz w:val="28"/>
          <w:szCs w:val="28"/>
          <w:u w:val="single"/>
        </w:rPr>
        <w:t xml:space="preserve">   </w:t>
      </w:r>
      <w:r>
        <w:rPr>
          <w:rFonts w:hint="eastAsia" w:ascii="方正书宋简体" w:eastAsia="方正书宋简体"/>
          <w:b/>
          <w:i w:val="0"/>
          <w:iCs w:val="0"/>
          <w:kern w:val="2"/>
          <w:sz w:val="28"/>
          <w:szCs w:val="28"/>
          <w:u w:val="single"/>
          <w:lang w:val="en-US" w:eastAsia="zh-CN"/>
        </w:rPr>
        <w:t>石义钊</w:t>
      </w:r>
      <w:r>
        <w:rPr>
          <w:rFonts w:hint="eastAsia" w:ascii="方正书宋简体" w:eastAsia="方正书宋简体"/>
          <w:b/>
          <w:i w:val="0"/>
          <w:iCs w:val="0"/>
          <w:kern w:val="2"/>
          <w:sz w:val="28"/>
          <w:szCs w:val="28"/>
          <w:u w:val="single"/>
        </w:rPr>
        <w:t xml:space="preserve">                           </w:t>
      </w:r>
    </w:p>
    <w:p>
      <w:pPr>
        <w:ind w:firstLine="1105" w:firstLineChars="393"/>
        <w:rPr>
          <w:rFonts w:hint="eastAsia" w:ascii="方正书宋简体" w:eastAsia="方正书宋简体"/>
          <w:b/>
          <w:i w:val="0"/>
          <w:iCs w:val="0"/>
          <w:kern w:val="2"/>
          <w:sz w:val="28"/>
          <w:szCs w:val="28"/>
          <w:u w:val="none"/>
        </w:rPr>
      </w:pPr>
      <w:r>
        <w:rPr>
          <w:rFonts w:hint="eastAsia" w:ascii="方正书宋简体" w:eastAsia="方正书宋简体"/>
          <w:b/>
          <w:i w:val="0"/>
          <w:iCs w:val="0"/>
          <w:kern w:val="2"/>
          <w:sz w:val="28"/>
          <w:szCs w:val="28"/>
          <w:u w:val="none"/>
        </w:rPr>
        <w:t>学    号</w:t>
      </w:r>
      <w:r>
        <w:rPr>
          <w:rFonts w:hint="eastAsia" w:ascii="方正书宋简体" w:eastAsia="方正书宋简体"/>
          <w:b/>
          <w:i w:val="0"/>
          <w:iCs w:val="0"/>
          <w:kern w:val="2"/>
          <w:sz w:val="28"/>
          <w:szCs w:val="28"/>
          <w:u w:val="single"/>
        </w:rPr>
        <w:t xml:space="preserve">   </w:t>
      </w:r>
      <w:r>
        <w:rPr>
          <w:rFonts w:hint="eastAsia" w:ascii="方正书宋简体" w:eastAsia="方正书宋简体"/>
          <w:b/>
          <w:i w:val="0"/>
          <w:iCs w:val="0"/>
          <w:kern w:val="2"/>
          <w:sz w:val="28"/>
          <w:szCs w:val="28"/>
          <w:u w:val="single"/>
          <w:lang w:val="en-US" w:eastAsia="zh-CN"/>
        </w:rPr>
        <w:t>201722110280021</w:t>
      </w:r>
      <w:r>
        <w:rPr>
          <w:rFonts w:hint="eastAsia" w:ascii="方正书宋简体" w:eastAsia="方正书宋简体"/>
          <w:b/>
          <w:i w:val="0"/>
          <w:iCs w:val="0"/>
          <w:kern w:val="2"/>
          <w:sz w:val="28"/>
          <w:szCs w:val="28"/>
          <w:u w:val="single"/>
        </w:rPr>
        <w:t xml:space="preserve">                  </w:t>
      </w:r>
    </w:p>
    <w:p>
      <w:pPr>
        <w:ind w:firstLine="1105" w:firstLineChars="393"/>
        <w:rPr>
          <w:rFonts w:hint="eastAsia" w:ascii="方正书宋简体" w:eastAsia="方正书宋简体"/>
          <w:b/>
          <w:i w:val="0"/>
          <w:iCs w:val="0"/>
          <w:kern w:val="2"/>
          <w:sz w:val="28"/>
          <w:szCs w:val="28"/>
          <w:u w:val="none"/>
        </w:rPr>
      </w:pPr>
      <w:r>
        <w:rPr>
          <w:rFonts w:hint="eastAsia" w:ascii="方正书宋简体" w:eastAsia="方正书宋简体"/>
          <w:b/>
          <w:i w:val="0"/>
          <w:iCs w:val="0"/>
          <w:kern w:val="2"/>
          <w:sz w:val="28"/>
          <w:szCs w:val="28"/>
          <w:u w:val="none"/>
        </w:rPr>
        <w:t>专业年级</w:t>
      </w:r>
      <w:r>
        <w:rPr>
          <w:rFonts w:hint="eastAsia" w:ascii="方正书宋简体" w:eastAsia="方正书宋简体"/>
          <w:b/>
          <w:i w:val="0"/>
          <w:iCs w:val="0"/>
          <w:kern w:val="2"/>
          <w:sz w:val="28"/>
          <w:szCs w:val="28"/>
          <w:u w:val="single"/>
        </w:rPr>
        <w:t xml:space="preserve">  </w:t>
      </w:r>
      <w:del w:id="3" w:author="jh" w:date="2021-05-07T14:45:48Z">
        <w:r>
          <w:rPr>
            <w:rFonts w:hint="eastAsia" w:ascii="方正书宋简体" w:eastAsia="方正书宋简体"/>
            <w:b/>
            <w:i w:val="0"/>
            <w:iCs w:val="0"/>
            <w:kern w:val="2"/>
            <w:sz w:val="28"/>
            <w:szCs w:val="28"/>
            <w:u w:val="single"/>
          </w:rPr>
          <w:delText xml:space="preserve"> </w:delText>
        </w:r>
      </w:del>
      <w:del w:id="4" w:author="jh" w:date="2021-05-07T14:45:48Z">
        <w:r>
          <w:rPr>
            <w:rFonts w:hint="eastAsia" w:ascii="方正书宋简体" w:eastAsia="方正书宋简体"/>
            <w:b/>
            <w:i w:val="0"/>
            <w:iCs w:val="0"/>
            <w:kern w:val="2"/>
            <w:sz w:val="28"/>
            <w:szCs w:val="28"/>
            <w:u w:val="single"/>
            <w:lang w:val="en-US" w:eastAsia="zh-CN"/>
          </w:rPr>
          <w:delText>17</w:delText>
        </w:r>
      </w:del>
      <w:del w:id="5" w:author="jh" w:date="2021-05-07T14:45:47Z">
        <w:r>
          <w:rPr>
            <w:rFonts w:hint="eastAsia" w:ascii="方正书宋简体" w:eastAsia="方正书宋简体"/>
            <w:b/>
            <w:i w:val="0"/>
            <w:iCs w:val="0"/>
            <w:kern w:val="2"/>
            <w:sz w:val="28"/>
            <w:szCs w:val="28"/>
            <w:u w:val="single"/>
            <w:lang w:val="en-US" w:eastAsia="zh-CN"/>
          </w:rPr>
          <w:delText>03</w:delText>
        </w:r>
      </w:del>
      <w:r>
        <w:rPr>
          <w:rFonts w:hint="eastAsia" w:ascii="方正书宋简体" w:eastAsia="方正书宋简体"/>
          <w:b/>
          <w:i w:val="0"/>
          <w:iCs w:val="0"/>
          <w:kern w:val="2"/>
          <w:sz w:val="28"/>
          <w:szCs w:val="28"/>
          <w:u w:val="single"/>
          <w:lang w:val="en-US" w:eastAsia="zh-CN"/>
        </w:rPr>
        <w:t>软件工程</w:t>
      </w:r>
      <w:ins w:id="6" w:author="jh" w:date="2021-05-07T14:45:50Z">
        <w:r>
          <w:rPr>
            <w:rFonts w:hint="eastAsia" w:ascii="方正书宋简体" w:eastAsia="方正书宋简体"/>
            <w:b/>
            <w:i w:val="0"/>
            <w:iCs w:val="0"/>
            <w:kern w:val="2"/>
            <w:sz w:val="28"/>
            <w:szCs w:val="28"/>
            <w:u w:val="single"/>
            <w:lang w:val="en-US" w:eastAsia="zh-CN"/>
          </w:rPr>
          <w:t>201</w:t>
        </w:r>
      </w:ins>
      <w:ins w:id="7" w:author="jh" w:date="2021-05-07T14:45:51Z">
        <w:r>
          <w:rPr>
            <w:rFonts w:hint="eastAsia" w:ascii="方正书宋简体" w:eastAsia="方正书宋简体"/>
            <w:b/>
            <w:i w:val="0"/>
            <w:iCs w:val="0"/>
            <w:kern w:val="2"/>
            <w:sz w:val="28"/>
            <w:szCs w:val="28"/>
            <w:u w:val="single"/>
            <w:lang w:val="en-US" w:eastAsia="zh-CN"/>
          </w:rPr>
          <w:t>7</w:t>
        </w:r>
      </w:ins>
      <w:ins w:id="8" w:author="jh" w:date="2021-05-07T14:45:55Z">
        <w:r>
          <w:rPr>
            <w:rFonts w:hint="eastAsia" w:ascii="方正书宋简体" w:eastAsia="方正书宋简体"/>
            <w:b/>
            <w:i w:val="0"/>
            <w:iCs w:val="0"/>
            <w:kern w:val="2"/>
            <w:sz w:val="28"/>
            <w:szCs w:val="28"/>
            <w:u w:val="single"/>
            <w:lang w:val="en-US" w:eastAsia="zh-CN"/>
          </w:rPr>
          <w:t>级</w:t>
        </w:r>
      </w:ins>
      <w:r>
        <w:rPr>
          <w:rFonts w:hint="eastAsia" w:ascii="方正书宋简体" w:eastAsia="方正书宋简体"/>
          <w:b/>
          <w:i w:val="0"/>
          <w:iCs w:val="0"/>
          <w:kern w:val="2"/>
          <w:sz w:val="28"/>
          <w:szCs w:val="28"/>
          <w:u w:val="single"/>
        </w:rPr>
        <w:t xml:space="preserve">                   </w:t>
      </w:r>
      <w:del w:id="9" w:author="jh" w:date="2021-05-07T14:46:09Z">
        <w:r>
          <w:rPr>
            <w:rFonts w:hint="eastAsia" w:ascii="方正书宋简体" w:eastAsia="方正书宋简体"/>
            <w:b/>
            <w:i w:val="0"/>
            <w:iCs w:val="0"/>
            <w:kern w:val="2"/>
            <w:sz w:val="28"/>
            <w:szCs w:val="28"/>
            <w:u w:val="single"/>
          </w:rPr>
          <w:delText xml:space="preserve"> </w:delText>
        </w:r>
      </w:del>
    </w:p>
    <w:p>
      <w:pPr>
        <w:ind w:firstLine="1105" w:firstLineChars="393"/>
        <w:rPr>
          <w:rFonts w:hint="eastAsia" w:ascii="方正书宋简体" w:eastAsia="方正书宋简体"/>
          <w:b/>
          <w:i w:val="0"/>
          <w:iCs w:val="0"/>
          <w:kern w:val="2"/>
          <w:sz w:val="28"/>
          <w:szCs w:val="28"/>
          <w:u w:val="none"/>
        </w:rPr>
      </w:pPr>
      <w:r>
        <w:rPr>
          <w:rFonts w:hint="eastAsia" w:ascii="方正书宋简体" w:eastAsia="方正书宋简体"/>
          <w:b/>
          <w:i w:val="0"/>
          <w:iCs w:val="0"/>
          <w:kern w:val="2"/>
          <w:sz w:val="28"/>
          <w:szCs w:val="28"/>
          <w:u w:val="none"/>
        </w:rPr>
        <w:t>学    院</w:t>
      </w:r>
      <w:r>
        <w:rPr>
          <w:rFonts w:hint="eastAsia" w:ascii="方正书宋简体" w:eastAsia="方正书宋简体"/>
          <w:b/>
          <w:i w:val="0"/>
          <w:iCs w:val="0"/>
          <w:kern w:val="2"/>
          <w:sz w:val="28"/>
          <w:szCs w:val="28"/>
          <w:u w:val="single"/>
        </w:rPr>
        <w:t xml:space="preserve">   </w:t>
      </w:r>
      <w:r>
        <w:rPr>
          <w:rFonts w:hint="eastAsia" w:ascii="方正书宋简体" w:eastAsia="方正书宋简体"/>
          <w:b/>
          <w:i w:val="0"/>
          <w:iCs w:val="0"/>
          <w:sz w:val="28"/>
          <w:szCs w:val="28"/>
          <w:u w:val="single"/>
          <w:lang w:val="en-US" w:eastAsia="zh-CN"/>
        </w:rPr>
        <w:t>计算机与信息工程学院</w:t>
      </w:r>
      <w:r>
        <w:rPr>
          <w:rFonts w:hint="eastAsia" w:ascii="方正书宋简体" w:eastAsia="方正书宋简体"/>
          <w:b/>
          <w:i w:val="0"/>
          <w:iCs w:val="0"/>
          <w:kern w:val="2"/>
          <w:sz w:val="28"/>
          <w:szCs w:val="28"/>
          <w:u w:val="single"/>
        </w:rPr>
        <w:t xml:space="preserve">  </w:t>
      </w:r>
      <w:r>
        <w:rPr>
          <w:rFonts w:hint="eastAsia" w:ascii="方正书宋简体" w:eastAsia="方正书宋简体"/>
          <w:b/>
          <w:i w:val="0"/>
          <w:iCs w:val="0"/>
          <w:kern w:val="2"/>
          <w:sz w:val="28"/>
          <w:szCs w:val="28"/>
          <w:u w:val="single"/>
          <w:lang w:val="en-US" w:eastAsia="zh-CN"/>
        </w:rPr>
        <w:t xml:space="preserve"> </w:t>
      </w:r>
      <w:r>
        <w:rPr>
          <w:rFonts w:hint="eastAsia" w:ascii="方正书宋简体" w:eastAsia="方正书宋简体"/>
          <w:b/>
          <w:i w:val="0"/>
          <w:iCs w:val="0"/>
          <w:kern w:val="2"/>
          <w:sz w:val="28"/>
          <w:szCs w:val="28"/>
          <w:u w:val="single"/>
        </w:rPr>
        <w:t xml:space="preserve">          </w:t>
      </w:r>
    </w:p>
    <w:p>
      <w:pPr>
        <w:ind w:firstLine="1105" w:firstLineChars="393"/>
        <w:rPr>
          <w:rFonts w:hint="eastAsia" w:ascii="方正书宋简体" w:eastAsia="方正书宋简体"/>
          <w:b/>
          <w:kern w:val="2"/>
          <w:sz w:val="28"/>
          <w:szCs w:val="28"/>
          <w:u w:val="single"/>
        </w:rPr>
      </w:pPr>
      <w:r>
        <w:rPr>
          <w:rFonts w:hint="eastAsia" w:ascii="方正书宋简体" w:eastAsia="方正书宋简体"/>
          <w:b/>
          <w:kern w:val="2"/>
          <w:sz w:val="28"/>
          <w:szCs w:val="28"/>
          <w:u w:val="none"/>
        </w:rPr>
        <w:t>指导教师</w:t>
      </w:r>
      <w:r>
        <w:rPr>
          <w:rFonts w:hint="eastAsia" w:ascii="方正书宋简体" w:eastAsia="方正书宋简体"/>
          <w:b/>
          <w:kern w:val="2"/>
          <w:sz w:val="28"/>
          <w:szCs w:val="28"/>
          <w:u w:val="single"/>
        </w:rPr>
        <w:t xml:space="preserve"> /职称</w:t>
      </w:r>
      <w:r>
        <w:rPr>
          <w:rFonts w:hint="eastAsia" w:ascii="方正书宋简体" w:eastAsia="方正书宋简体"/>
          <w:b/>
          <w:kern w:val="2"/>
          <w:sz w:val="21"/>
          <w:szCs w:val="21"/>
          <w:u w:val="single"/>
        </w:rPr>
        <w:t>（可填写1-3人）</w:t>
      </w:r>
      <w:r>
        <w:rPr>
          <w:rFonts w:hint="eastAsia" w:ascii="方正书宋简体" w:eastAsia="方正书宋简体"/>
          <w:b/>
          <w:kern w:val="2"/>
          <w:sz w:val="28"/>
          <w:szCs w:val="28"/>
          <w:u w:val="single"/>
        </w:rPr>
        <w:t xml:space="preserve">                  </w:t>
      </w:r>
    </w:p>
    <w:p>
      <w:pPr>
        <w:ind w:firstLine="2240" w:firstLineChars="797"/>
        <w:rPr>
          <w:rFonts w:hint="eastAsia" w:ascii="方正书宋简体" w:eastAsia="方正书宋简体"/>
          <w:b/>
          <w:kern w:val="2"/>
          <w:sz w:val="28"/>
          <w:szCs w:val="28"/>
          <w:u w:val="single"/>
        </w:rPr>
      </w:pPr>
      <w:r>
        <w:rPr>
          <w:rFonts w:hint="eastAsia" w:ascii="方正书宋简体" w:eastAsia="方正书宋简体"/>
          <w:b/>
          <w:kern w:val="2"/>
          <w:sz w:val="28"/>
          <w:szCs w:val="28"/>
          <w:u w:val="single"/>
        </w:rPr>
        <w:t xml:space="preserve">   </w:t>
      </w:r>
      <w:r>
        <w:rPr>
          <w:rFonts w:hint="eastAsia" w:ascii="方正书宋简体" w:eastAsia="方正书宋简体"/>
          <w:b/>
          <w:kern w:val="2"/>
          <w:sz w:val="28"/>
          <w:szCs w:val="28"/>
          <w:u w:val="single"/>
          <w:lang w:val="en-US" w:eastAsia="zh-CN"/>
        </w:rPr>
        <w:t>金红</w:t>
      </w:r>
      <w:ins w:id="10" w:author="jh" w:date="2021-05-07T14:45:34Z">
        <w:r>
          <w:rPr>
            <w:rFonts w:hint="eastAsia" w:ascii="方正书宋简体" w:eastAsia="方正书宋简体"/>
            <w:b/>
            <w:kern w:val="2"/>
            <w:sz w:val="28"/>
            <w:szCs w:val="28"/>
            <w:u w:val="single"/>
            <w:lang w:val="en-US" w:eastAsia="zh-CN"/>
          </w:rPr>
          <w:t>/</w:t>
        </w:r>
      </w:ins>
      <w:del w:id="11" w:author="jh" w:date="2021-05-07T14:45:29Z">
        <w:r>
          <w:rPr>
            <w:rFonts w:hint="default" w:ascii="方正书宋简体" w:eastAsia="方正书宋简体"/>
            <w:b/>
            <w:kern w:val="2"/>
            <w:sz w:val="28"/>
            <w:szCs w:val="28"/>
            <w:u w:val="single"/>
            <w:lang w:val="en-US" w:eastAsia="zh-CN"/>
          </w:rPr>
          <w:delText>教授</w:delText>
        </w:r>
      </w:del>
      <w:del w:id="12" w:author="jh" w:date="2021-05-07T14:45:31Z">
        <w:r>
          <w:rPr>
            <w:rFonts w:hint="default" w:ascii="方正书宋简体" w:eastAsia="方正书宋简体"/>
            <w:b/>
            <w:kern w:val="2"/>
            <w:sz w:val="28"/>
            <w:szCs w:val="28"/>
            <w:u w:val="single"/>
            <w:lang w:val="en-US" w:eastAsia="zh-CN"/>
          </w:rPr>
          <w:delText xml:space="preserve"> </w:delText>
        </w:r>
      </w:del>
      <w:ins w:id="13" w:author="jh" w:date="2021-05-07T14:45:31Z">
        <w:r>
          <w:rPr>
            <w:rFonts w:hint="eastAsia" w:ascii="方正书宋简体" w:eastAsia="方正书宋简体"/>
            <w:b/>
            <w:kern w:val="2"/>
            <w:sz w:val="28"/>
            <w:szCs w:val="28"/>
            <w:u w:val="single"/>
            <w:lang w:val="en-US" w:eastAsia="zh-CN"/>
          </w:rPr>
          <w:t>讲师</w:t>
        </w:r>
      </w:ins>
      <w:ins w:id="14" w:author="jh" w:date="2021-05-07T14:45:30Z">
        <w:r>
          <w:rPr>
            <w:rFonts w:hint="eastAsia" w:ascii="方正书宋简体" w:eastAsia="方正书宋简体"/>
            <w:b/>
            <w:kern w:val="2"/>
            <w:sz w:val="28"/>
            <w:szCs w:val="28"/>
            <w:u w:val="single"/>
            <w:lang w:val="en-US" w:eastAsia="zh-CN"/>
          </w:rPr>
          <w:t xml:space="preserve">     </w:t>
        </w:r>
      </w:ins>
      <w:ins w:id="15" w:author="jh" w:date="2021-05-07T14:45:29Z">
        <w:r>
          <w:rPr>
            <w:rFonts w:hint="eastAsia" w:ascii="方正书宋简体" w:eastAsia="方正书宋简体"/>
            <w:b/>
            <w:kern w:val="2"/>
            <w:sz w:val="28"/>
            <w:szCs w:val="28"/>
            <w:u w:val="single"/>
            <w:lang w:val="en-US" w:eastAsia="zh-CN"/>
          </w:rPr>
          <w:t xml:space="preserve">   </w:t>
        </w:r>
      </w:ins>
      <w:r>
        <w:rPr>
          <w:rFonts w:hint="eastAsia" w:ascii="方正书宋简体" w:eastAsia="方正书宋简体"/>
          <w:b/>
          <w:kern w:val="2"/>
          <w:sz w:val="28"/>
          <w:szCs w:val="28"/>
          <w:u w:val="single"/>
        </w:rPr>
        <w:t xml:space="preserve">                </w:t>
      </w:r>
      <w:del w:id="16" w:author="jh" w:date="2021-05-07T14:46:14Z">
        <w:r>
          <w:rPr>
            <w:rFonts w:hint="eastAsia" w:ascii="方正书宋简体" w:eastAsia="方正书宋简体"/>
            <w:b/>
            <w:kern w:val="2"/>
            <w:sz w:val="28"/>
            <w:szCs w:val="28"/>
            <w:u w:val="single"/>
          </w:rPr>
          <w:delText xml:space="preserve"> </w:delText>
        </w:r>
      </w:del>
      <w:del w:id="17" w:author="jh" w:date="2021-05-07T14:46:13Z">
        <w:r>
          <w:rPr>
            <w:rFonts w:hint="eastAsia" w:ascii="方正书宋简体" w:eastAsia="方正书宋简体"/>
            <w:b/>
            <w:kern w:val="2"/>
            <w:sz w:val="28"/>
            <w:szCs w:val="28"/>
            <w:u w:val="single"/>
          </w:rPr>
          <w:delText xml:space="preserve">    </w:delText>
        </w:r>
      </w:del>
      <w:del w:id="18" w:author="jh" w:date="2021-05-07T14:46:12Z">
        <w:r>
          <w:rPr>
            <w:rFonts w:hint="eastAsia" w:ascii="方正书宋简体" w:eastAsia="方正书宋简体"/>
            <w:b/>
            <w:kern w:val="2"/>
            <w:sz w:val="28"/>
            <w:szCs w:val="28"/>
            <w:u w:val="single"/>
          </w:rPr>
          <w:delText xml:space="preserve">   </w:delText>
        </w:r>
      </w:del>
    </w:p>
    <w:bookmarkEnd w:id="0"/>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outlineLvl w:val="9"/>
        <w:rPr>
          <w:rFonts w:hint="eastAsia" w:ascii="方正书宋简体" w:eastAsia="方正书宋简体"/>
        </w:rPr>
      </w:pPr>
    </w:p>
    <w:p>
      <w:pPr>
        <w:keepNext w:val="0"/>
        <w:keepLines w:val="0"/>
        <w:pageBreakBefore w:val="0"/>
        <w:kinsoku/>
        <w:wordWrap/>
        <w:overflowPunct/>
        <w:topLinePunct w:val="0"/>
        <w:autoSpaceDE/>
        <w:autoSpaceDN/>
        <w:bidi w:val="0"/>
        <w:adjustRightInd/>
        <w:snapToGrid/>
        <w:spacing w:before="157" w:beforeLines="50" w:after="157" w:afterLines="50"/>
        <w:textAlignment w:val="auto"/>
        <w:outlineLvl w:val="9"/>
        <w:rPr>
          <w:rFonts w:ascii="方正书宋简体" w:eastAsia="方正书宋简体"/>
          <w:b/>
          <w:sz w:val="28"/>
          <w:szCs w:val="28"/>
        </w:rPr>
      </w:pPr>
    </w:p>
    <w:p>
      <w:pPr>
        <w:keepNext w:val="0"/>
        <w:keepLines w:val="0"/>
        <w:pageBreakBefore w:val="0"/>
        <w:kinsoku/>
        <w:wordWrap/>
        <w:overflowPunct/>
        <w:topLinePunct w:val="0"/>
        <w:autoSpaceDE/>
        <w:autoSpaceDN/>
        <w:bidi w:val="0"/>
        <w:adjustRightInd/>
        <w:snapToGrid/>
        <w:spacing w:before="157" w:beforeLines="50" w:after="157" w:afterLines="50"/>
        <w:textAlignment w:val="auto"/>
        <w:rPr>
          <w:rFonts w:ascii="Times New Roman" w:hAnsi="Times New Roman" w:eastAsia="宋体" w:cs="Times New Roman"/>
          <w:kern w:val="2"/>
          <w:sz w:val="21"/>
          <w:szCs w:val="24"/>
          <w:lang w:val="en-US" w:eastAsia="zh-CN" w:bidi="ar-SA"/>
        </w:rPr>
      </w:pPr>
    </w:p>
    <w:p>
      <w:pPr>
        <w:jc w:val="center"/>
      </w:pPr>
      <w:r>
        <w:rPr>
          <w:rFonts w:hint="eastAsia" w:ascii="方正书宋简体" w:eastAsia="方正书宋简体"/>
          <w:b/>
          <w:sz w:val="28"/>
          <w:szCs w:val="28"/>
          <w:u w:val="none"/>
          <w:rPrChange w:id="19" w:author="jh" w:date="2021-05-07T14:46:26Z">
            <w:rPr>
              <w:rFonts w:hint="eastAsia" w:ascii="方正书宋简体" w:eastAsia="方正书宋简体"/>
              <w:b/>
              <w:sz w:val="28"/>
              <w:szCs w:val="28"/>
            </w:rPr>
          </w:rPrChange>
        </w:rPr>
        <w:t>二○</w:t>
      </w:r>
      <w:r>
        <w:rPr>
          <w:rFonts w:hint="eastAsia" w:ascii="方正书宋简体" w:eastAsia="方正书宋简体"/>
          <w:b/>
          <w:sz w:val="28"/>
          <w:szCs w:val="28"/>
          <w:u w:val="none"/>
          <w:lang w:val="en-US" w:eastAsia="zh-CN"/>
          <w:rPrChange w:id="20" w:author="jh" w:date="2021-05-07T14:46:26Z">
            <w:rPr>
              <w:rFonts w:hint="eastAsia" w:ascii="方正书宋简体" w:eastAsia="方正书宋简体"/>
              <w:b/>
              <w:sz w:val="28"/>
              <w:szCs w:val="28"/>
              <w:lang w:val="en-US" w:eastAsia="zh-CN"/>
            </w:rPr>
          </w:rPrChange>
        </w:rPr>
        <w:t xml:space="preserve">二一 </w:t>
      </w:r>
      <w:r>
        <w:rPr>
          <w:rFonts w:hint="eastAsia" w:ascii="方正书宋简体" w:eastAsia="方正书宋简体"/>
          <w:b/>
          <w:sz w:val="28"/>
          <w:szCs w:val="28"/>
          <w:u w:val="none"/>
          <w:rPrChange w:id="21" w:author="jh" w:date="2021-05-07T14:46:26Z">
            <w:rPr>
              <w:rFonts w:hint="eastAsia" w:ascii="方正书宋简体" w:eastAsia="方正书宋简体"/>
              <w:b/>
              <w:sz w:val="28"/>
              <w:szCs w:val="28"/>
            </w:rPr>
          </w:rPrChange>
        </w:rPr>
        <w:t>年</w:t>
      </w:r>
      <w:r>
        <w:rPr>
          <w:rFonts w:hint="eastAsia" w:ascii="方正书宋简体" w:eastAsia="方正书宋简体"/>
          <w:b/>
          <w:sz w:val="28"/>
          <w:szCs w:val="28"/>
          <w:u w:val="none"/>
          <w:lang w:val="en-US" w:eastAsia="zh-CN"/>
          <w:rPrChange w:id="22" w:author="jh" w:date="2021-05-07T14:46:26Z">
            <w:rPr>
              <w:rFonts w:hint="eastAsia" w:ascii="方正书宋简体" w:eastAsia="方正书宋简体"/>
              <w:b/>
              <w:sz w:val="28"/>
              <w:szCs w:val="28"/>
              <w:lang w:val="en-US" w:eastAsia="zh-CN"/>
            </w:rPr>
          </w:rPrChange>
        </w:rPr>
        <w:t xml:space="preserve"> 四 </w:t>
      </w:r>
      <w:r>
        <w:rPr>
          <w:rFonts w:hint="eastAsia" w:ascii="方正书宋简体" w:eastAsia="方正书宋简体"/>
          <w:b/>
          <w:sz w:val="28"/>
          <w:szCs w:val="28"/>
          <w:u w:val="none"/>
          <w:rPrChange w:id="23" w:author="jh" w:date="2021-05-07T14:46:26Z">
            <w:rPr>
              <w:rFonts w:hint="eastAsia" w:ascii="方正书宋简体" w:eastAsia="方正书宋简体"/>
              <w:b/>
              <w:sz w:val="28"/>
              <w:szCs w:val="28"/>
            </w:rPr>
          </w:rPrChange>
        </w:rPr>
        <w:t>月</w:t>
      </w:r>
      <w:r>
        <w:rPr>
          <w:rFonts w:hint="eastAsia" w:ascii="方正书宋简体" w:eastAsia="方正书宋简体"/>
          <w:b/>
          <w:sz w:val="28"/>
          <w:szCs w:val="28"/>
          <w:u w:val="none"/>
          <w:lang w:val="en-US" w:eastAsia="zh-CN"/>
          <w:rPrChange w:id="24" w:author="jh" w:date="2021-05-07T14:46:26Z">
            <w:rPr>
              <w:rFonts w:hint="eastAsia" w:ascii="方正书宋简体" w:eastAsia="方正书宋简体"/>
              <w:b/>
              <w:sz w:val="28"/>
              <w:szCs w:val="28"/>
              <w:lang w:val="en-US" w:eastAsia="zh-CN"/>
            </w:rPr>
          </w:rPrChange>
        </w:rPr>
        <w:t xml:space="preserve"> 二十七 </w:t>
      </w:r>
      <w:r>
        <w:rPr>
          <w:rFonts w:hint="eastAsia" w:ascii="方正书宋简体" w:eastAsia="方正书宋简体"/>
          <w:b/>
          <w:sz w:val="28"/>
          <w:szCs w:val="28"/>
          <w:u w:val="none"/>
          <w:rPrChange w:id="25" w:author="jh" w:date="2021-05-07T14:46:26Z">
            <w:rPr>
              <w:rFonts w:hint="eastAsia" w:ascii="方正书宋简体" w:eastAsia="方正书宋简体"/>
              <w:b/>
              <w:sz w:val="28"/>
              <w:szCs w:val="28"/>
            </w:rPr>
          </w:rPrChange>
        </w:rPr>
        <w:t>日</w:t>
      </w:r>
    </w:p>
    <w:p>
      <w:pPr>
        <w:pStyle w:val="18"/>
        <w:keepNext w:val="0"/>
        <w:keepLines w:val="0"/>
        <w:pageBreakBefore w:val="0"/>
        <w:tabs>
          <w:tab w:val="right" w:leader="dot" w:pos="8306"/>
        </w:tabs>
        <w:kinsoku/>
        <w:wordWrap/>
        <w:overflowPunct/>
        <w:topLinePunct w:val="0"/>
        <w:autoSpaceDE/>
        <w:autoSpaceDN/>
        <w:bidi w:val="0"/>
        <w:adjustRightInd/>
        <w:snapToGrid/>
        <w:spacing w:before="157" w:beforeLines="50" w:after="157" w:afterLines="50"/>
        <w:textAlignment w:val="auto"/>
        <w:rPr>
          <w:rFonts w:ascii="宋体" w:hAnsi="宋体" w:eastAsia="宋体" w:cs="Times New Roman"/>
          <w:sz w:val="21"/>
          <w:szCs w:val="21"/>
        </w:rPr>
        <w:sectPr>
          <w:headerReference r:id="rId3" w:type="default"/>
          <w:pgSz w:w="11906" w:h="16838"/>
          <w:pgMar w:top="1440" w:right="1800" w:bottom="1440" w:left="1800" w:header="850" w:footer="964" w:gutter="0"/>
          <w:pgNumType w:fmt="upperRoman"/>
          <w:cols w:space="425" w:num="1"/>
          <w:titlePg/>
          <w:docGrid w:type="lines" w:linePitch="312" w:charSpace="0"/>
        </w:sectPr>
      </w:pPr>
    </w:p>
    <w:p>
      <w:pPr>
        <w:pStyle w:val="9"/>
        <w:tabs>
          <w:tab w:val="right" w:leader="dot" w:pos="9072"/>
        </w:tabs>
        <w:jc w:val="center"/>
        <w:rPr>
          <w:rFonts w:hint="eastAsia" w:ascii="黑体" w:hAnsi="黑体" w:eastAsia="黑体" w:cs="黑体"/>
          <w:b w:val="0"/>
          <w:bCs/>
          <w:sz w:val="32"/>
          <w:szCs w:val="32"/>
          <w:u w:val="none"/>
          <w:lang w:val="en-US" w:eastAsia="zh-CN"/>
        </w:rPr>
      </w:pPr>
      <w:bookmarkStart w:id="1" w:name="_Toc9536"/>
      <w:r>
        <w:rPr>
          <w:rFonts w:hint="eastAsia" w:ascii="黑体" w:hAnsi="黑体" w:eastAsia="黑体" w:cs="黑体"/>
          <w:b w:val="0"/>
          <w:bCs/>
          <w:sz w:val="32"/>
          <w:szCs w:val="32"/>
          <w:u w:val="none"/>
          <w:lang w:val="en-US" w:eastAsia="zh-CN"/>
        </w:rPr>
        <w:t>目 录</w:t>
      </w:r>
    </w:p>
    <w:p>
      <w:pPr>
        <w:pStyle w:val="9"/>
        <w:tabs>
          <w:tab w:val="right" w:leader="dot" w:pos="9072"/>
        </w:tabs>
        <w:jc w:val="cente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TOC \o "1-3" \h \u </w:instrText>
      </w:r>
      <w:r>
        <w:rPr>
          <w:rFonts w:hint="eastAsia" w:ascii="宋体" w:hAnsi="宋体" w:eastAsia="宋体" w:cs="宋体"/>
          <w:sz w:val="24"/>
          <w:szCs w:val="24"/>
        </w:rPr>
        <w:fldChar w:fldCharType="separate"/>
      </w:r>
    </w:p>
    <w:p>
      <w:pPr>
        <w:pStyle w:val="9"/>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_Toc31037 </w:instrText>
      </w:r>
      <w:r>
        <w:rPr>
          <w:rFonts w:hint="eastAsia" w:ascii="宋体" w:hAnsi="宋体" w:eastAsia="宋体" w:cs="宋体"/>
          <w:sz w:val="24"/>
          <w:szCs w:val="24"/>
        </w:rPr>
        <w:fldChar w:fldCharType="separate"/>
      </w:r>
      <w:r>
        <w:rPr>
          <w:rFonts w:hint="eastAsia" w:ascii="宋体" w:hAnsi="宋体" w:eastAsia="宋体" w:cs="宋体"/>
          <w:bCs/>
          <w:sz w:val="24"/>
          <w:szCs w:val="24"/>
          <w:lang w:val="en-US" w:eastAsia="zh-CN"/>
        </w:rPr>
        <w:t xml:space="preserve">1 </w:t>
      </w:r>
      <w:r>
        <w:rPr>
          <w:rFonts w:hint="eastAsia" w:ascii="宋体" w:hAnsi="宋体" w:eastAsia="宋体" w:cs="宋体"/>
          <w:bCs/>
          <w:sz w:val="24"/>
          <w:szCs w:val="24"/>
        </w:rPr>
        <w:t>绪论</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_Toc31037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_Toc17896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1.1 研究目的及意义</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_Toc17896 \h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_Toc28399 </w:instrText>
      </w:r>
      <w:r>
        <w:rPr>
          <w:rFonts w:hint="eastAsia" w:ascii="宋体" w:hAnsi="宋体" w:eastAsia="宋体" w:cs="宋体"/>
          <w:sz w:val="24"/>
          <w:szCs w:val="24"/>
        </w:rPr>
        <w:fldChar w:fldCharType="separate"/>
      </w:r>
      <w:r>
        <w:rPr>
          <w:rFonts w:hint="eastAsia" w:ascii="宋体" w:hAnsi="宋体" w:eastAsia="宋体" w:cs="宋体"/>
          <w:kern w:val="2"/>
          <w:sz w:val="24"/>
          <w:szCs w:val="24"/>
          <w:lang w:val="en-US" w:eastAsia="zh-CN"/>
        </w:rPr>
        <w:t xml:space="preserve">1.2 </w:t>
      </w:r>
      <w:r>
        <w:rPr>
          <w:rFonts w:hint="eastAsia" w:ascii="宋体" w:hAnsi="宋体" w:eastAsia="宋体" w:cs="宋体"/>
          <w:sz w:val="24"/>
          <w:szCs w:val="24"/>
          <w:lang w:val="en-US" w:eastAsia="zh-CN"/>
        </w:rPr>
        <w:t>国内外研究现状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_Toc28399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_Toc22264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1.3 论文研究内容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_Toc22264 \h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_Toc1268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1.4 论文组织结构</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_Toc1268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_Toc23141 </w:instrText>
      </w:r>
      <w:r>
        <w:rPr>
          <w:rFonts w:hint="eastAsia" w:ascii="宋体" w:hAnsi="宋体" w:eastAsia="宋体" w:cs="宋体"/>
          <w:sz w:val="24"/>
          <w:szCs w:val="24"/>
        </w:rPr>
        <w:fldChar w:fldCharType="separate"/>
      </w:r>
      <w:r>
        <w:rPr>
          <w:rFonts w:hint="eastAsia" w:ascii="宋体" w:hAnsi="宋体" w:eastAsia="宋体" w:cs="宋体"/>
          <w:bCs/>
          <w:sz w:val="24"/>
          <w:szCs w:val="24"/>
          <w:lang w:val="en-US" w:eastAsia="zh-CN"/>
        </w:rPr>
        <w:t>2 相关理论与技术</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_Toc23141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_Toc18128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2.1 微信小程序的运行原理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_Toc18128 \h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_Toc23174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2.1.1 微信小程序的配置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_Toc23174 \h </w:instrText>
      </w:r>
      <w:r>
        <w:rPr>
          <w:rFonts w:hint="eastAsia" w:ascii="宋体" w:hAnsi="宋体" w:eastAsia="宋体" w:cs="宋体"/>
          <w:sz w:val="24"/>
          <w:szCs w:val="24"/>
        </w:rPr>
        <w:fldChar w:fldCharType="separate"/>
      </w:r>
      <w:r>
        <w:rPr>
          <w:rFonts w:hint="eastAsia" w:ascii="宋体" w:hAnsi="宋体" w:eastAsia="宋体" w:cs="宋体"/>
          <w:sz w:val="24"/>
          <w:szCs w:val="24"/>
        </w:rPr>
        <w:t>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_Toc30451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2.1.2 微信小程序的自定义组件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_Toc30451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_Toc13233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2.2 Spring Boot后台开发框架介绍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_Toc13233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_Toc15704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2.2.1 Spring全家桶介绍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_Toc15704 \h </w:instrText>
      </w:r>
      <w:r>
        <w:rPr>
          <w:rFonts w:hint="eastAsia" w:ascii="宋体" w:hAnsi="宋体" w:eastAsia="宋体" w:cs="宋体"/>
          <w:sz w:val="24"/>
          <w:szCs w:val="24"/>
        </w:rPr>
        <w:fldChar w:fldCharType="separate"/>
      </w:r>
      <w:r>
        <w:rPr>
          <w:rFonts w:hint="eastAsia" w:ascii="宋体" w:hAnsi="宋体" w:eastAsia="宋体" w:cs="宋体"/>
          <w:sz w:val="24"/>
          <w:szCs w:val="24"/>
        </w:rPr>
        <w:t>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_Toc16108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2.2.2 Spring Boot框架介绍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_Toc16108 \h </w:instrText>
      </w:r>
      <w:r>
        <w:rPr>
          <w:rFonts w:hint="eastAsia" w:ascii="宋体" w:hAnsi="宋体" w:eastAsia="宋体" w:cs="宋体"/>
          <w:sz w:val="24"/>
          <w:szCs w:val="24"/>
        </w:rPr>
        <w:fldChar w:fldCharType="separate"/>
      </w:r>
      <w:r>
        <w:rPr>
          <w:rFonts w:hint="eastAsia" w:ascii="宋体" w:hAnsi="宋体" w:eastAsia="宋体" w:cs="宋体"/>
          <w:sz w:val="24"/>
          <w:szCs w:val="24"/>
        </w:rPr>
        <w:t>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_Toc1025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2.2.3 Spring framework框架介绍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_Toc1025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_Toc9988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2.2.4 Spring Security框架介绍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_Toc9988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_Toc14380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2.2.5 Spring MVC框架介绍</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_Toc14380 \h </w:instrText>
      </w:r>
      <w:r>
        <w:rPr>
          <w:rFonts w:hint="eastAsia" w:ascii="宋体" w:hAnsi="宋体" w:eastAsia="宋体" w:cs="宋体"/>
          <w:sz w:val="24"/>
          <w:szCs w:val="24"/>
        </w:rPr>
        <w:fldChar w:fldCharType="separate"/>
      </w:r>
      <w:r>
        <w:rPr>
          <w:rFonts w:hint="eastAsia" w:ascii="宋体" w:hAnsi="宋体" w:eastAsia="宋体" w:cs="宋体"/>
          <w:sz w:val="24"/>
          <w:szCs w:val="24"/>
        </w:rPr>
        <w:t>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_Toc25421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2.3 Mybatis-plus持久层开发框架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_Toc25421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_Toc7817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2.4 Layui前端开发框架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_Toc7817 \h </w:instrText>
      </w:r>
      <w:r>
        <w:rPr>
          <w:rFonts w:hint="eastAsia" w:ascii="宋体" w:hAnsi="宋体" w:eastAsia="宋体" w:cs="宋体"/>
          <w:sz w:val="24"/>
          <w:szCs w:val="24"/>
        </w:rPr>
        <w:fldChar w:fldCharType="separate"/>
      </w:r>
      <w:r>
        <w:rPr>
          <w:rFonts w:hint="eastAsia" w:ascii="宋体" w:hAnsi="宋体" w:eastAsia="宋体" w:cs="宋体"/>
          <w:sz w:val="24"/>
          <w:szCs w:val="24"/>
        </w:rPr>
        <w:t>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_Toc28077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2.5 Thymeleaf模板引擎</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_Toc28077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_Toc6574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2.6 ajax异步传输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_Toc6574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_Toc13714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2.7 json数据格式统一化</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_Toc13714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_Toc32157 </w:instrText>
      </w:r>
      <w:r>
        <w:rPr>
          <w:rFonts w:hint="eastAsia" w:ascii="宋体" w:hAnsi="宋体" w:eastAsia="宋体" w:cs="宋体"/>
          <w:sz w:val="24"/>
          <w:szCs w:val="24"/>
        </w:rPr>
        <w:fldChar w:fldCharType="separate"/>
      </w:r>
      <w:r>
        <w:rPr>
          <w:rFonts w:hint="eastAsia" w:ascii="宋体" w:hAnsi="宋体" w:eastAsia="宋体" w:cs="宋体"/>
          <w:bCs/>
          <w:sz w:val="24"/>
          <w:szCs w:val="24"/>
          <w:lang w:val="en-US" w:eastAsia="zh-CN"/>
        </w:rPr>
        <w:t>3 系统需求分析与设计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_Toc32157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_Toc8198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3.1 共享书城的需求分析</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_Toc8198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_Toc8224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3.1.1 个人信息模块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_Toc8224 \h </w:instrText>
      </w:r>
      <w:r>
        <w:rPr>
          <w:rFonts w:hint="eastAsia" w:ascii="宋体" w:hAnsi="宋体" w:eastAsia="宋体" w:cs="宋体"/>
          <w:sz w:val="24"/>
          <w:szCs w:val="24"/>
        </w:rPr>
        <w:fldChar w:fldCharType="separate"/>
      </w:r>
      <w:r>
        <w:rPr>
          <w:rFonts w:hint="eastAsia" w:ascii="宋体" w:hAnsi="宋体" w:eastAsia="宋体" w:cs="宋体"/>
          <w:sz w:val="24"/>
          <w:szCs w:val="24"/>
        </w:rPr>
        <w:t>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_Toc9474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3.1.2 共享社区模块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_Toc9474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_Toc5435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3.1.3 书籍发表模块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_Toc5435 \h </w:instrText>
      </w:r>
      <w:r>
        <w:rPr>
          <w:rFonts w:hint="eastAsia" w:ascii="宋体" w:hAnsi="宋体" w:eastAsia="宋体" w:cs="宋体"/>
          <w:sz w:val="24"/>
          <w:szCs w:val="24"/>
        </w:rPr>
        <w:fldChar w:fldCharType="separate"/>
      </w:r>
      <w:r>
        <w:rPr>
          <w:rFonts w:hint="eastAsia" w:ascii="宋体" w:hAnsi="宋体" w:eastAsia="宋体" w:cs="宋体"/>
          <w:sz w:val="24"/>
          <w:szCs w:val="24"/>
        </w:rPr>
        <w:t>10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_Toc23719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3.1.4 消息管理模块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_Toc23719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_Toc16396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3.2 共享书城的数据库设计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_Toc16396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_Toc8978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3.2.1 数据库设计的ER图设计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_Toc8978 \h </w:instrText>
      </w:r>
      <w:r>
        <w:rPr>
          <w:rFonts w:hint="eastAsia" w:ascii="宋体" w:hAnsi="宋体" w:eastAsia="宋体" w:cs="宋体"/>
          <w:sz w:val="24"/>
          <w:szCs w:val="24"/>
        </w:rPr>
        <w:fldChar w:fldCharType="separate"/>
      </w:r>
      <w:r>
        <w:rPr>
          <w:rFonts w:hint="eastAsia" w:ascii="宋体" w:hAnsi="宋体" w:eastAsia="宋体" w:cs="宋体"/>
          <w:sz w:val="24"/>
          <w:szCs w:val="24"/>
        </w:rPr>
        <w:t>11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_Toc25551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3.2.1 数据库设计的UML设计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_Toc25551 \h </w:instrText>
      </w:r>
      <w:r>
        <w:rPr>
          <w:rFonts w:hint="eastAsia" w:ascii="宋体" w:hAnsi="宋体" w:eastAsia="宋体" w:cs="宋体"/>
          <w:sz w:val="24"/>
          <w:szCs w:val="24"/>
        </w:rPr>
        <w:fldChar w:fldCharType="separate"/>
      </w:r>
      <w:r>
        <w:rPr>
          <w:rFonts w:hint="eastAsia" w:ascii="宋体" w:hAnsi="宋体" w:eastAsia="宋体" w:cs="宋体"/>
          <w:sz w:val="24"/>
          <w:szCs w:val="24"/>
        </w:rPr>
        <w:t>12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_Toc28634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3.2.1 数据库设计的数据库表的设计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_Toc28634 \h </w:instrText>
      </w:r>
      <w:r>
        <w:rPr>
          <w:rFonts w:hint="eastAsia" w:ascii="宋体" w:hAnsi="宋体" w:eastAsia="宋体" w:cs="宋体"/>
          <w:sz w:val="24"/>
          <w:szCs w:val="24"/>
        </w:rPr>
        <w:fldChar w:fldCharType="separate"/>
      </w:r>
      <w:r>
        <w:rPr>
          <w:rFonts w:hint="eastAsia" w:ascii="宋体" w:hAnsi="宋体" w:eastAsia="宋体" w:cs="宋体"/>
          <w:sz w:val="24"/>
          <w:szCs w:val="24"/>
        </w:rPr>
        <w:t>14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_Toc32227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3.3 共享书城的前端设计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_Toc32227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_Toc9854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3.3.1 登陆注册页面设计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_Toc9854 \h </w:instrText>
      </w:r>
      <w:r>
        <w:rPr>
          <w:rFonts w:hint="eastAsia" w:ascii="宋体" w:hAnsi="宋体" w:eastAsia="宋体" w:cs="宋体"/>
          <w:sz w:val="24"/>
          <w:szCs w:val="24"/>
        </w:rPr>
        <w:fldChar w:fldCharType="separate"/>
      </w:r>
      <w:r>
        <w:rPr>
          <w:rFonts w:hint="eastAsia" w:ascii="宋体" w:hAnsi="宋体" w:eastAsia="宋体" w:cs="宋体"/>
          <w:sz w:val="24"/>
          <w:szCs w:val="24"/>
        </w:rPr>
        <w:t>16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_Toc14586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3.3.2 个人信息页面设计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_Toc14586 \h </w:instrText>
      </w:r>
      <w:r>
        <w:rPr>
          <w:rFonts w:hint="eastAsia" w:ascii="宋体" w:hAnsi="宋体" w:eastAsia="宋体" w:cs="宋体"/>
          <w:sz w:val="24"/>
          <w:szCs w:val="24"/>
        </w:rPr>
        <w:fldChar w:fldCharType="separate"/>
      </w:r>
      <w:r>
        <w:rPr>
          <w:rFonts w:hint="eastAsia" w:ascii="宋体" w:hAnsi="宋体" w:eastAsia="宋体" w:cs="宋体"/>
          <w:sz w:val="24"/>
          <w:szCs w:val="24"/>
        </w:rPr>
        <w:t>17</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_Toc3919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3.3.3 共享社区模块页面设计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_Toc3919 \h </w:instrText>
      </w:r>
      <w:r>
        <w:rPr>
          <w:rFonts w:hint="eastAsia" w:ascii="宋体" w:hAnsi="宋体" w:eastAsia="宋体" w:cs="宋体"/>
          <w:sz w:val="24"/>
          <w:szCs w:val="24"/>
        </w:rPr>
        <w:fldChar w:fldCharType="separate"/>
      </w:r>
      <w:r>
        <w:rPr>
          <w:rFonts w:hint="eastAsia" w:ascii="宋体" w:hAnsi="宋体" w:eastAsia="宋体" w:cs="宋体"/>
          <w:sz w:val="24"/>
          <w:szCs w:val="24"/>
        </w:rPr>
        <w:t>18</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_Toc2788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3.3.4 文章发表模块设计模块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_Toc2788 \h </w:instrText>
      </w:r>
      <w:r>
        <w:rPr>
          <w:rFonts w:hint="eastAsia" w:ascii="宋体" w:hAnsi="宋体" w:eastAsia="宋体" w:cs="宋体"/>
          <w:sz w:val="24"/>
          <w:szCs w:val="24"/>
        </w:rPr>
        <w:fldChar w:fldCharType="separate"/>
      </w:r>
      <w:r>
        <w:rPr>
          <w:rFonts w:hint="eastAsia" w:ascii="宋体" w:hAnsi="宋体" w:eastAsia="宋体" w:cs="宋体"/>
          <w:sz w:val="24"/>
          <w:szCs w:val="24"/>
        </w:rPr>
        <w:t>20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_Toc25752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3.3.4 好友模块页面设计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_Toc25752 \h </w:instrText>
      </w:r>
      <w:r>
        <w:rPr>
          <w:rFonts w:hint="eastAsia" w:ascii="宋体" w:hAnsi="宋体" w:eastAsia="宋体" w:cs="宋体"/>
          <w:sz w:val="24"/>
          <w:szCs w:val="24"/>
        </w:rPr>
        <w:fldChar w:fldCharType="separate"/>
      </w:r>
      <w:r>
        <w:rPr>
          <w:rFonts w:hint="eastAsia" w:ascii="宋体" w:hAnsi="宋体" w:eastAsia="宋体" w:cs="宋体"/>
          <w:sz w:val="24"/>
          <w:szCs w:val="24"/>
        </w:rPr>
        <w:t>21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_Toc22930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3.4 共享书城的后台设计</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_Toc22930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_Toc32273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3.4.1 用户管理模块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_Toc32273 \h </w:instrText>
      </w:r>
      <w:r>
        <w:rPr>
          <w:rFonts w:hint="eastAsia" w:ascii="宋体" w:hAnsi="宋体" w:eastAsia="宋体" w:cs="宋体"/>
          <w:sz w:val="24"/>
          <w:szCs w:val="24"/>
        </w:rPr>
        <w:fldChar w:fldCharType="separate"/>
      </w:r>
      <w:r>
        <w:rPr>
          <w:rFonts w:hint="eastAsia" w:ascii="宋体" w:hAnsi="宋体" w:eastAsia="宋体" w:cs="宋体"/>
          <w:sz w:val="24"/>
          <w:szCs w:val="24"/>
        </w:rPr>
        <w:t>24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_Toc10559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3.4.2 文章管理模块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_Toc10559 \h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_Toc13536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3.4.3 书库管理模块</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_Toc13536 \h </w:instrText>
      </w:r>
      <w:r>
        <w:rPr>
          <w:rFonts w:hint="eastAsia" w:ascii="宋体" w:hAnsi="宋体" w:eastAsia="宋体" w:cs="宋体"/>
          <w:sz w:val="24"/>
          <w:szCs w:val="24"/>
        </w:rPr>
        <w:fldChar w:fldCharType="separate"/>
      </w:r>
      <w:r>
        <w:rPr>
          <w:rFonts w:hint="eastAsia" w:ascii="宋体" w:hAnsi="宋体" w:eastAsia="宋体" w:cs="宋体"/>
          <w:sz w:val="24"/>
          <w:szCs w:val="24"/>
        </w:rPr>
        <w:t>25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_Toc9450 </w:instrText>
      </w:r>
      <w:r>
        <w:rPr>
          <w:rFonts w:hint="eastAsia" w:ascii="宋体" w:hAnsi="宋体" w:eastAsia="宋体" w:cs="宋体"/>
          <w:sz w:val="24"/>
          <w:szCs w:val="24"/>
        </w:rPr>
        <w:fldChar w:fldCharType="separate"/>
      </w:r>
      <w:r>
        <w:rPr>
          <w:rFonts w:hint="eastAsia" w:ascii="宋体" w:hAnsi="宋体" w:eastAsia="宋体" w:cs="宋体"/>
          <w:bCs/>
          <w:sz w:val="24"/>
          <w:szCs w:val="24"/>
          <w:lang w:val="en-US" w:eastAsia="zh-CN"/>
        </w:rPr>
        <w:t>4 系统实现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_Toc9450 \h </w:instrText>
      </w:r>
      <w:r>
        <w:rPr>
          <w:rFonts w:hint="eastAsia" w:ascii="宋体" w:hAnsi="宋体" w:eastAsia="宋体" w:cs="宋体"/>
          <w:sz w:val="24"/>
          <w:szCs w:val="24"/>
        </w:rPr>
        <w:fldChar w:fldCharType="separate"/>
      </w:r>
      <w:r>
        <w:rPr>
          <w:rFonts w:hint="eastAsia" w:ascii="宋体" w:hAnsi="宋体" w:eastAsia="宋体" w:cs="宋体"/>
          <w:sz w:val="24"/>
          <w:szCs w:val="24"/>
        </w:rPr>
        <w:t>26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_Toc11449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4.1 前端实现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_Toc11449 \h </w:instrText>
      </w:r>
      <w:r>
        <w:rPr>
          <w:rFonts w:hint="eastAsia" w:ascii="宋体" w:hAnsi="宋体" w:eastAsia="宋体" w:cs="宋体"/>
          <w:sz w:val="24"/>
          <w:szCs w:val="24"/>
        </w:rPr>
        <w:fldChar w:fldCharType="separate"/>
      </w:r>
      <w:r>
        <w:rPr>
          <w:rFonts w:hint="eastAsia" w:ascii="宋体" w:hAnsi="宋体" w:eastAsia="宋体" w:cs="宋体"/>
          <w:sz w:val="24"/>
          <w:szCs w:val="24"/>
        </w:rPr>
        <w:t>26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_Toc7035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4.1.1 前期配置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_Toc7035 \h </w:instrText>
      </w:r>
      <w:r>
        <w:rPr>
          <w:rFonts w:hint="eastAsia" w:ascii="宋体" w:hAnsi="宋体" w:eastAsia="宋体" w:cs="宋体"/>
          <w:sz w:val="24"/>
          <w:szCs w:val="24"/>
        </w:rPr>
        <w:fldChar w:fldCharType="separate"/>
      </w:r>
      <w:r>
        <w:rPr>
          <w:rFonts w:hint="eastAsia" w:ascii="宋体" w:hAnsi="宋体" w:eastAsia="宋体" w:cs="宋体"/>
          <w:sz w:val="24"/>
          <w:szCs w:val="24"/>
        </w:rPr>
        <w:t>26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_Toc21206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4.1.2 登陆注册功能实现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_Toc21206 \h </w:instrText>
      </w:r>
      <w:r>
        <w:rPr>
          <w:rFonts w:hint="eastAsia" w:ascii="宋体" w:hAnsi="宋体" w:eastAsia="宋体" w:cs="宋体"/>
          <w:sz w:val="24"/>
          <w:szCs w:val="24"/>
        </w:rPr>
        <w:fldChar w:fldCharType="separate"/>
      </w:r>
      <w:r>
        <w:rPr>
          <w:rFonts w:hint="eastAsia" w:ascii="宋体" w:hAnsi="宋体" w:eastAsia="宋体" w:cs="宋体"/>
          <w:sz w:val="24"/>
          <w:szCs w:val="24"/>
        </w:rPr>
        <w:t>29</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_Toc8019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4.1.3 个人信息渲染和个性签名功能实现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_Toc8019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_Toc10722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4.1.4 百度API调用</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_Toc10722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_Toc8981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4.1.5 用户信息修改</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_Toc8981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_Toc29196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4.1.6 社区模块的渲染和模糊查询</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_Toc29196 \h </w:instrText>
      </w:r>
      <w:r>
        <w:rPr>
          <w:rFonts w:hint="eastAsia" w:ascii="宋体" w:hAnsi="宋体" w:eastAsia="宋体" w:cs="宋体"/>
          <w:sz w:val="24"/>
          <w:szCs w:val="24"/>
        </w:rPr>
        <w:fldChar w:fldCharType="separate"/>
      </w:r>
      <w:r>
        <w:rPr>
          <w:rFonts w:hint="eastAsia" w:ascii="宋体" w:hAnsi="宋体" w:eastAsia="宋体" w:cs="宋体"/>
          <w:sz w:val="24"/>
          <w:szCs w:val="24"/>
        </w:rPr>
        <w:t>30</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_Toc1506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4.1.7 发表社区和百度地图api</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_Toc1506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_Toc30428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4.2 后端实现</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_Toc30428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_Toc21098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4.2.1 用户管理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_Toc21098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_Toc22655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4.2.2 文章管理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_Toc22655 \h </w:instrText>
      </w:r>
      <w:r>
        <w:rPr>
          <w:rFonts w:hint="eastAsia" w:ascii="宋体" w:hAnsi="宋体" w:eastAsia="宋体" w:cs="宋体"/>
          <w:sz w:val="24"/>
          <w:szCs w:val="24"/>
        </w:rPr>
        <w:fldChar w:fldCharType="separate"/>
      </w:r>
      <w:r>
        <w:rPr>
          <w:rFonts w:hint="eastAsia" w:ascii="宋体" w:hAnsi="宋体" w:eastAsia="宋体" w:cs="宋体"/>
          <w:sz w:val="24"/>
          <w:szCs w:val="24"/>
        </w:rPr>
        <w:t>31</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6"/>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_Toc20340 </w:instrText>
      </w:r>
      <w:r>
        <w:rPr>
          <w:rFonts w:hint="eastAsia" w:ascii="宋体" w:hAnsi="宋体" w:eastAsia="宋体" w:cs="宋体"/>
          <w:sz w:val="24"/>
          <w:szCs w:val="24"/>
        </w:rPr>
        <w:fldChar w:fldCharType="separate"/>
      </w:r>
      <w:r>
        <w:rPr>
          <w:rFonts w:hint="eastAsia" w:ascii="宋体" w:hAnsi="宋体" w:eastAsia="宋体" w:cs="宋体"/>
          <w:bCs w:val="0"/>
          <w:sz w:val="24"/>
          <w:szCs w:val="24"/>
          <w:lang w:val="en-US" w:eastAsia="zh-CN"/>
        </w:rPr>
        <w:t>4.2.3 书库管理</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_Toc20340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_Toc5285 </w:instrText>
      </w:r>
      <w:r>
        <w:rPr>
          <w:rFonts w:hint="eastAsia" w:ascii="宋体" w:hAnsi="宋体" w:eastAsia="宋体" w:cs="宋体"/>
          <w:sz w:val="24"/>
          <w:szCs w:val="24"/>
        </w:rPr>
        <w:fldChar w:fldCharType="separate"/>
      </w:r>
      <w:r>
        <w:rPr>
          <w:rFonts w:hint="eastAsia" w:ascii="宋体" w:hAnsi="宋体" w:eastAsia="宋体" w:cs="宋体"/>
          <w:bCs/>
          <w:sz w:val="24"/>
          <w:szCs w:val="24"/>
          <w:lang w:val="en-US" w:eastAsia="zh-CN"/>
        </w:rPr>
        <w:t>5 系统测试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_Toc5285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_Toc13782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5.1 服务端运行结果和测试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_Toc13782 \h </w:instrText>
      </w:r>
      <w:r>
        <w:rPr>
          <w:rFonts w:hint="eastAsia" w:ascii="宋体" w:hAnsi="宋体" w:eastAsia="宋体" w:cs="宋体"/>
          <w:sz w:val="24"/>
          <w:szCs w:val="24"/>
        </w:rPr>
        <w:fldChar w:fldCharType="separate"/>
      </w:r>
      <w:r>
        <w:rPr>
          <w:rFonts w:hint="eastAsia" w:ascii="宋体" w:hAnsi="宋体" w:eastAsia="宋体" w:cs="宋体"/>
          <w:sz w:val="24"/>
          <w:szCs w:val="24"/>
        </w:rPr>
        <w:t>32</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11"/>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_Toc29479 </w:instrText>
      </w:r>
      <w:r>
        <w:rPr>
          <w:rFonts w:hint="eastAsia" w:ascii="宋体" w:hAnsi="宋体" w:eastAsia="宋体" w:cs="宋体"/>
          <w:sz w:val="24"/>
          <w:szCs w:val="24"/>
        </w:rPr>
        <w:fldChar w:fldCharType="separate"/>
      </w:r>
      <w:r>
        <w:rPr>
          <w:rFonts w:hint="eastAsia" w:ascii="宋体" w:hAnsi="宋体" w:eastAsia="宋体" w:cs="宋体"/>
          <w:sz w:val="24"/>
          <w:szCs w:val="24"/>
          <w:lang w:val="en-US" w:eastAsia="zh-CN"/>
        </w:rPr>
        <w:t>5.2 小程序端运行结果及测试</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_Toc29479 \h </w:instrText>
      </w:r>
      <w:r>
        <w:rPr>
          <w:rFonts w:hint="eastAsia" w:ascii="宋体" w:hAnsi="宋体" w:eastAsia="宋体" w:cs="宋体"/>
          <w:sz w:val="24"/>
          <w:szCs w:val="24"/>
        </w:rPr>
        <w:fldChar w:fldCharType="separate"/>
      </w:r>
      <w:r>
        <w:rPr>
          <w:rFonts w:hint="eastAsia" w:ascii="宋体" w:hAnsi="宋体" w:eastAsia="宋体" w:cs="宋体"/>
          <w:sz w:val="24"/>
          <w:szCs w:val="24"/>
        </w:rPr>
        <w:t>33</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_Toc16112 </w:instrText>
      </w:r>
      <w:r>
        <w:rPr>
          <w:rFonts w:hint="eastAsia" w:ascii="宋体" w:hAnsi="宋体" w:eastAsia="宋体" w:cs="宋体"/>
          <w:sz w:val="24"/>
          <w:szCs w:val="24"/>
        </w:rPr>
        <w:fldChar w:fldCharType="separate"/>
      </w:r>
      <w:r>
        <w:rPr>
          <w:rFonts w:hint="eastAsia" w:ascii="宋体" w:hAnsi="宋体" w:eastAsia="宋体" w:cs="宋体"/>
          <w:bCs/>
          <w:sz w:val="24"/>
          <w:szCs w:val="24"/>
          <w:lang w:val="en-US" w:eastAsia="zh-CN"/>
        </w:rPr>
        <w:t>6 展望与总结</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_Toc16112 \h </w:instrText>
      </w:r>
      <w:r>
        <w:rPr>
          <w:rFonts w:hint="eastAsia" w:ascii="宋体" w:hAnsi="宋体" w:eastAsia="宋体" w:cs="宋体"/>
          <w:sz w:val="24"/>
          <w:szCs w:val="24"/>
        </w:rPr>
        <w:fldChar w:fldCharType="separate"/>
      </w:r>
      <w:r>
        <w:rPr>
          <w:rFonts w:hint="eastAsia" w:ascii="宋体" w:hAnsi="宋体" w:eastAsia="宋体" w:cs="宋体"/>
          <w:sz w:val="24"/>
          <w:szCs w:val="24"/>
        </w:rPr>
        <w:t>34</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_Toc23828 </w:instrText>
      </w:r>
      <w:r>
        <w:rPr>
          <w:rFonts w:hint="eastAsia" w:ascii="宋体" w:hAnsi="宋体" w:eastAsia="宋体" w:cs="宋体"/>
          <w:sz w:val="24"/>
          <w:szCs w:val="24"/>
        </w:rPr>
        <w:fldChar w:fldCharType="separate"/>
      </w:r>
      <w:r>
        <w:rPr>
          <w:rFonts w:hint="eastAsia" w:ascii="宋体" w:hAnsi="宋体" w:eastAsia="宋体" w:cs="宋体"/>
          <w:bCs/>
          <w:sz w:val="24"/>
          <w:szCs w:val="24"/>
          <w:lang w:val="en-US" w:eastAsia="zh-CN"/>
        </w:rPr>
        <w:t>参考文献</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_Toc23828 \h </w:instrText>
      </w:r>
      <w:r>
        <w:rPr>
          <w:rFonts w:hint="eastAsia" w:ascii="宋体" w:hAnsi="宋体" w:eastAsia="宋体" w:cs="宋体"/>
          <w:sz w:val="24"/>
          <w:szCs w:val="24"/>
        </w:rPr>
        <w:fldChar w:fldCharType="separate"/>
      </w:r>
      <w:r>
        <w:rPr>
          <w:rFonts w:hint="eastAsia" w:ascii="宋体" w:hAnsi="宋体" w:eastAsia="宋体" w:cs="宋体"/>
          <w:sz w:val="24"/>
          <w:szCs w:val="24"/>
        </w:rPr>
        <w:t>35</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_Toc6174 </w:instrText>
      </w:r>
      <w:r>
        <w:rPr>
          <w:rFonts w:hint="eastAsia" w:ascii="宋体" w:hAnsi="宋体" w:eastAsia="宋体" w:cs="宋体"/>
          <w:sz w:val="24"/>
          <w:szCs w:val="24"/>
        </w:rPr>
        <w:fldChar w:fldCharType="separate"/>
      </w:r>
      <w:r>
        <w:rPr>
          <w:rFonts w:hint="eastAsia" w:ascii="宋体" w:hAnsi="宋体" w:eastAsia="宋体" w:cs="宋体"/>
          <w:bCs/>
          <w:sz w:val="24"/>
          <w:szCs w:val="24"/>
          <w:lang w:val="en-US" w:eastAsia="zh-CN"/>
        </w:rPr>
        <w:t>附录一：application.yml配置文件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_Toc6174 \h </w:instrText>
      </w:r>
      <w:r>
        <w:rPr>
          <w:rFonts w:hint="eastAsia" w:ascii="宋体" w:hAnsi="宋体" w:eastAsia="宋体" w:cs="宋体"/>
          <w:sz w:val="24"/>
          <w:szCs w:val="24"/>
        </w:rPr>
        <w:fldChar w:fldCharType="separate"/>
      </w:r>
      <w:r>
        <w:rPr>
          <w:rFonts w:hint="eastAsia" w:ascii="宋体" w:hAnsi="宋体" w:eastAsia="宋体" w:cs="宋体"/>
          <w:sz w:val="24"/>
          <w:szCs w:val="24"/>
        </w:rPr>
        <w:t>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pPr>
        <w:pStyle w:val="9"/>
        <w:tabs>
          <w:tab w:val="right" w:leader="dot" w:pos="9072"/>
        </w:tabs>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\l _Toc6349 </w:instrText>
      </w:r>
      <w:r>
        <w:rPr>
          <w:rFonts w:hint="eastAsia" w:ascii="宋体" w:hAnsi="宋体" w:eastAsia="宋体" w:cs="宋体"/>
          <w:sz w:val="24"/>
          <w:szCs w:val="24"/>
        </w:rPr>
        <w:fldChar w:fldCharType="separate"/>
      </w:r>
      <w:r>
        <w:rPr>
          <w:rFonts w:hint="eastAsia" w:ascii="宋体" w:hAnsi="宋体" w:eastAsia="宋体" w:cs="宋体"/>
          <w:bCs/>
          <w:sz w:val="24"/>
          <w:szCs w:val="24"/>
          <w:lang w:val="en-US" w:eastAsia="zh-CN"/>
        </w:rPr>
        <w:t>附录二：pom.xml配置文件</w:t>
      </w:r>
      <w:r>
        <w:rPr>
          <w:rFonts w:hint="eastAsia" w:ascii="宋体" w:hAnsi="宋体" w:eastAsia="宋体" w:cs="宋体"/>
          <w:sz w:val="24"/>
          <w:szCs w:val="24"/>
        </w:rPr>
        <w:tab/>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PAGEREF _Toc6349 \h </w:instrText>
      </w:r>
      <w:r>
        <w:rPr>
          <w:rFonts w:hint="eastAsia" w:ascii="宋体" w:hAnsi="宋体" w:eastAsia="宋体" w:cs="宋体"/>
          <w:sz w:val="24"/>
          <w:szCs w:val="24"/>
        </w:rPr>
        <w:fldChar w:fldCharType="separate"/>
      </w:r>
      <w:r>
        <w:rPr>
          <w:rFonts w:hint="eastAsia" w:ascii="宋体" w:hAnsi="宋体" w:eastAsia="宋体" w:cs="宋体"/>
          <w:sz w:val="24"/>
          <w:szCs w:val="24"/>
        </w:rPr>
        <w:t>36</w:t>
      </w:r>
      <w:r>
        <w:rPr>
          <w:rFonts w:hint="eastAsia" w:ascii="宋体" w:hAnsi="宋体" w:eastAsia="宋体" w:cs="宋体"/>
          <w:sz w:val="24"/>
          <w:szCs w:val="24"/>
        </w:rPr>
        <w:fldChar w:fldCharType="end"/>
      </w:r>
      <w:r>
        <w:rPr>
          <w:rFonts w:hint="eastAsia" w:ascii="宋体" w:hAnsi="宋体" w:eastAsia="宋体" w:cs="宋体"/>
          <w:sz w:val="24"/>
          <w:szCs w:val="24"/>
        </w:rPr>
        <w:fldChar w:fldCharType="end"/>
      </w:r>
    </w:p>
    <w:p>
      <w:r>
        <w:rPr>
          <w:rFonts w:hint="eastAsia" w:ascii="宋体" w:hAnsi="宋体" w:eastAsia="宋体" w:cs="宋体"/>
          <w:sz w:val="24"/>
          <w:szCs w:val="24"/>
        </w:rPr>
        <w:fldChar w:fldCharType="end"/>
      </w:r>
    </w:p>
    <w:p>
      <w:pPr>
        <w:pStyle w:val="9"/>
        <w:tabs>
          <w:tab w:val="right" w:pos="9072"/>
        </w:tabs>
        <w:jc w:val="center"/>
        <w:rPr>
          <w:rFonts w:hint="eastAsia" w:ascii="黑体" w:hAnsi="黑体" w:eastAsia="黑体" w:cs="黑体"/>
          <w:b/>
          <w:sz w:val="32"/>
          <w:szCs w:val="32"/>
          <w:u w:val="none"/>
          <w:lang w:val="en-US" w:eastAsia="zh-CN"/>
        </w:rPr>
        <w:sectPr>
          <w:headerReference r:id="rId5" w:type="first"/>
          <w:footerReference r:id="rId7" w:type="first"/>
          <w:headerReference r:id="rId4" w:type="default"/>
          <w:footerReference r:id="rId6" w:type="default"/>
          <w:pgSz w:w="11906" w:h="16838"/>
          <w:pgMar w:top="1417" w:right="1417" w:bottom="1417" w:left="1417" w:header="850" w:footer="850" w:gutter="0"/>
          <w:pgNumType w:fmt="upperRoman" w:start="1"/>
          <w:cols w:space="425" w:num="1"/>
          <w:titlePg/>
          <w:docGrid w:type="lines" w:linePitch="312" w:charSpace="0"/>
        </w:sectPr>
      </w:pPr>
    </w:p>
    <w:p>
      <w:pPr>
        <w:pStyle w:val="9"/>
        <w:tabs>
          <w:tab w:val="right" w:pos="9072"/>
        </w:tabs>
        <w:jc w:val="center"/>
        <w:rPr>
          <w:rFonts w:hint="default" w:ascii="黑体" w:hAnsi="黑体" w:eastAsia="黑体" w:cs="黑体"/>
          <w:b/>
          <w:sz w:val="32"/>
          <w:szCs w:val="32"/>
          <w:u w:val="none"/>
          <w:lang w:val="en-US" w:eastAsia="zh-CN"/>
        </w:rPr>
      </w:pPr>
      <w:r>
        <w:rPr>
          <w:rFonts w:hint="eastAsia" w:ascii="黑体" w:hAnsi="黑体" w:eastAsia="黑体" w:cs="黑体"/>
          <w:b/>
          <w:sz w:val="32"/>
          <w:szCs w:val="32"/>
          <w:u w:val="none"/>
          <w:lang w:val="en-US" w:eastAsia="zh-CN"/>
        </w:rPr>
        <w:t>基于微信小程序的</w:t>
      </w:r>
      <w:del w:id="26" w:author="jh" w:date="2021-05-07T14:49:30Z">
        <w:r>
          <w:rPr>
            <w:rFonts w:hint="eastAsia" w:ascii="黑体" w:hAnsi="黑体" w:eastAsia="黑体" w:cs="黑体"/>
            <w:b/>
            <w:sz w:val="32"/>
            <w:szCs w:val="32"/>
            <w:u w:val="none"/>
            <w:lang w:val="en-US" w:eastAsia="zh-CN"/>
          </w:rPr>
          <w:delText>网上</w:delText>
        </w:r>
      </w:del>
      <w:r>
        <w:rPr>
          <w:rFonts w:hint="eastAsia" w:ascii="黑体" w:hAnsi="黑体" w:eastAsia="黑体" w:cs="黑体"/>
          <w:b/>
          <w:sz w:val="32"/>
          <w:szCs w:val="32"/>
          <w:u w:val="none"/>
          <w:lang w:val="en-US" w:eastAsia="zh-CN"/>
        </w:rPr>
        <w:t>共享书城</w:t>
      </w:r>
      <w:ins w:id="27" w:author="jh" w:date="2021-05-07T14:49:35Z">
        <w:r>
          <w:rPr>
            <w:rFonts w:hint="eastAsia" w:ascii="黑体" w:hAnsi="黑体" w:eastAsia="黑体" w:cs="黑体"/>
            <w:b/>
            <w:sz w:val="32"/>
            <w:szCs w:val="32"/>
            <w:u w:val="none"/>
            <w:lang w:val="en-US" w:eastAsia="zh-CN"/>
          </w:rPr>
          <w:t>的</w:t>
        </w:r>
      </w:ins>
      <w:ins w:id="28" w:author="jh" w:date="2021-05-07T14:49:36Z">
        <w:r>
          <w:rPr>
            <w:rFonts w:hint="eastAsia" w:ascii="黑体" w:hAnsi="黑体" w:eastAsia="黑体" w:cs="黑体"/>
            <w:b/>
            <w:sz w:val="32"/>
            <w:szCs w:val="32"/>
            <w:u w:val="none"/>
            <w:lang w:val="en-US" w:eastAsia="zh-CN"/>
          </w:rPr>
          <w:t>设计</w:t>
        </w:r>
      </w:ins>
      <w:ins w:id="29" w:author="jh" w:date="2021-05-07T14:49:37Z">
        <w:r>
          <w:rPr>
            <w:rFonts w:hint="eastAsia" w:ascii="黑体" w:hAnsi="黑体" w:eastAsia="黑体" w:cs="黑体"/>
            <w:b/>
            <w:sz w:val="32"/>
            <w:szCs w:val="32"/>
            <w:u w:val="none"/>
            <w:lang w:val="en-US" w:eastAsia="zh-CN"/>
          </w:rPr>
          <w:t>与</w:t>
        </w:r>
      </w:ins>
      <w:ins w:id="30" w:author="jh" w:date="2021-05-07T14:49:38Z">
        <w:r>
          <w:rPr>
            <w:rFonts w:hint="eastAsia" w:ascii="黑体" w:hAnsi="黑体" w:eastAsia="黑体" w:cs="黑体"/>
            <w:b/>
            <w:sz w:val="32"/>
            <w:szCs w:val="32"/>
            <w:u w:val="none"/>
            <w:lang w:val="en-US" w:eastAsia="zh-CN"/>
          </w:rPr>
          <w:t>实现</w:t>
        </w:r>
      </w:ins>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ind w:left="420" w:leftChars="0" w:firstLine="420" w:firstLineChars="0"/>
        <w:jc w:val="center"/>
        <w:textAlignment w:val="auto"/>
        <w:outlineLvl w:val="0"/>
        <w:rPr>
          <w:rFonts w:hint="eastAsia" w:ascii="黑体" w:hAnsi="黑体" w:eastAsia="黑体" w:cs="黑体"/>
          <w:b/>
          <w:bCs w:val="0"/>
          <w:u w:val="none"/>
          <w:lang w:val="en-US" w:eastAsia="zh-CN"/>
        </w:rPr>
      </w:pPr>
      <w:bookmarkStart w:id="2" w:name="_Toc11175"/>
      <w:bookmarkStart w:id="3" w:name="_Toc9448"/>
      <w:bookmarkStart w:id="4" w:name="_Toc23898"/>
      <w:bookmarkStart w:id="5" w:name="_Toc6036"/>
      <w:bookmarkStart w:id="6" w:name="_Toc10091"/>
      <w:bookmarkStart w:id="7" w:name="_Toc20153"/>
      <w:bookmarkStart w:id="8" w:name="_Toc15125"/>
      <w:bookmarkStart w:id="9" w:name="_Toc11091"/>
      <w:bookmarkStart w:id="10" w:name="_Toc28823"/>
      <w:r>
        <w:rPr>
          <w:rFonts w:hint="eastAsia" w:ascii="黑体" w:hAnsi="黑体" w:eastAsia="黑体" w:cs="黑体"/>
          <w:b/>
          <w:bCs w:val="0"/>
          <w:u w:val="none"/>
          <w:lang w:val="en-US" w:eastAsia="zh-CN"/>
        </w:rPr>
        <w:t>摘 要</w:t>
      </w:r>
      <w:bookmarkEnd w:id="2"/>
      <w:bookmarkEnd w:id="3"/>
      <w:bookmarkEnd w:id="4"/>
      <w:bookmarkEnd w:id="5"/>
      <w:bookmarkEnd w:id="6"/>
      <w:bookmarkEnd w:id="7"/>
      <w:bookmarkEnd w:id="8"/>
      <w:bookmarkEnd w:id="9"/>
      <w:bookmarkEnd w:id="10"/>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eastAsia" w:ascii="黑体" w:hAnsi="黑体" w:eastAsia="黑体" w:cs="黑体"/>
          <w:b/>
          <w:bCs w:val="0"/>
          <w:u w:val="none"/>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20" w:firstLineChars="0"/>
        <w:jc w:val="both"/>
        <w:textAlignment w:val="auto"/>
        <w:rPr>
          <w:rFonts w:hint="eastAsia" w:ascii="宋体" w:hAnsi="宋体" w:eastAsia="宋体" w:cs="宋体"/>
          <w:b w:val="0"/>
          <w:bCs/>
          <w:sz w:val="21"/>
          <w:szCs w:val="21"/>
          <w:u w:val="none"/>
          <w:lang w:val="en-US" w:eastAsia="zh-CN"/>
        </w:rPr>
      </w:pPr>
      <w:r>
        <w:rPr>
          <w:rFonts w:hint="eastAsia" w:ascii="宋体" w:hAnsi="宋体" w:eastAsia="宋体" w:cs="宋体"/>
          <w:b w:val="0"/>
          <w:bCs/>
          <w:sz w:val="21"/>
          <w:szCs w:val="21"/>
          <w:u w:val="none"/>
          <w:lang w:val="en-US" w:eastAsia="zh-CN"/>
        </w:rPr>
        <w:t>随着我们国家的不断强大，人民的生活水平也不断提高，现阶段人们对于精神上的需求也愈发强烈，读书也成为我们生活中不可缺少的一部分，而在市面上有如微信读书、藏书馆、喜马拉雅听书等等各类app席卷我们的市场，也因此在我们这个大互联网时代人们的精神上得到了一定的需求，也正是出于此，各类商业模式化的书城也不断浮现，如与各类高校合作的公司开发的书城，如掌阅书城、当当网图书、书城网等各类网上资源不断呈现，不过这些真的能满足所有人的需求吗？有很多图书不能看，需要花钱购买，本来书籍是用来共享的，知识文化的交流也是用来共享的，在此种出发点上，共享书城的想法在我脑中浮现。</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20" w:firstLineChars="200"/>
        <w:jc w:val="both"/>
        <w:textAlignment w:val="auto"/>
        <w:rPr>
          <w:rFonts w:hint="eastAsia" w:ascii="宋体" w:hAnsi="宋体" w:eastAsia="宋体" w:cs="宋体"/>
          <w:b w:val="0"/>
          <w:bCs/>
          <w:sz w:val="21"/>
          <w:szCs w:val="21"/>
          <w:u w:val="none"/>
          <w:lang w:val="en-US" w:eastAsia="zh-CN"/>
        </w:rPr>
      </w:pPr>
      <w:r>
        <w:rPr>
          <w:rFonts w:hint="eastAsia" w:ascii="宋体" w:hAnsi="宋体" w:eastAsia="宋体" w:cs="宋体"/>
          <w:b w:val="0"/>
          <w:bCs/>
          <w:sz w:val="21"/>
          <w:szCs w:val="21"/>
          <w:u w:val="none"/>
          <w:lang w:val="en-US" w:eastAsia="zh-CN"/>
        </w:rPr>
        <w:t>而今天我们生活在物联网和互联网的时代，资源的获取大多从网上获取，而许多信息的真实性又变得扑朔迷离，没有绝对的真理，但我们的生活也离不开信息数据，也离不开网络的支撑，全世界的人都在看书，也有绝大多数人在网上读书，所以构建良好的网上书城显得至关重要。通过微信者开发工具开发网上共享书城，从前端到后端部署，前端开发用webStorm</w:t>
      </w:r>
      <w:r>
        <w:rPr>
          <w:rFonts w:hint="eastAsia" w:ascii="宋体" w:hAnsi="宋体" w:cs="宋体"/>
          <w:b w:val="0"/>
          <w:bCs/>
          <w:sz w:val="21"/>
          <w:szCs w:val="21"/>
          <w:u w:val="none"/>
          <w:lang w:val="en-US" w:eastAsia="zh-CN"/>
        </w:rPr>
        <w:t>和小程序开发</w:t>
      </w:r>
      <w:r>
        <w:rPr>
          <w:rFonts w:hint="eastAsia" w:ascii="宋体" w:hAnsi="宋体" w:eastAsia="宋体" w:cs="宋体"/>
          <w:b w:val="0"/>
          <w:bCs/>
          <w:sz w:val="21"/>
          <w:szCs w:val="21"/>
          <w:u w:val="none"/>
          <w:lang w:val="en-US" w:eastAsia="zh-CN"/>
        </w:rPr>
        <w:t>,后端用</w:t>
      </w:r>
      <w:r>
        <w:rPr>
          <w:rFonts w:hint="eastAsia" w:ascii="宋体" w:hAnsi="宋体" w:cs="宋体"/>
          <w:b w:val="0"/>
          <w:bCs/>
          <w:sz w:val="21"/>
          <w:szCs w:val="21"/>
          <w:u w:val="none"/>
          <w:lang w:val="en-US" w:eastAsia="zh-CN"/>
        </w:rPr>
        <w:t>Spring Boot</w:t>
      </w:r>
      <w:r>
        <w:rPr>
          <w:rFonts w:hint="eastAsia" w:ascii="宋体" w:hAnsi="宋体" w:eastAsia="宋体" w:cs="宋体"/>
          <w:b w:val="0"/>
          <w:bCs/>
          <w:sz w:val="21"/>
          <w:szCs w:val="21"/>
          <w:u w:val="none"/>
          <w:lang w:val="en-US" w:eastAsia="zh-CN"/>
        </w:rPr>
        <w:t>+mysql进行数据处理。整体上实现用户网上免费读书的一个需求。</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20" w:firstLineChars="200"/>
        <w:jc w:val="both"/>
        <w:textAlignment w:val="auto"/>
        <w:rPr>
          <w:rFonts w:hint="default" w:ascii="宋体" w:hAnsi="宋体" w:eastAsia="宋体" w:cs="宋体"/>
          <w:b w:val="0"/>
          <w:bCs/>
          <w:sz w:val="21"/>
          <w:szCs w:val="21"/>
          <w:u w:val="none"/>
          <w:lang w:val="en-US" w:eastAsia="zh-CN"/>
        </w:rPr>
      </w:pPr>
      <w:r>
        <w:rPr>
          <w:rFonts w:hint="eastAsia" w:ascii="宋体" w:hAnsi="宋体" w:cs="宋体"/>
          <w:b w:val="0"/>
          <w:bCs/>
          <w:sz w:val="21"/>
          <w:szCs w:val="21"/>
          <w:u w:val="none"/>
          <w:lang w:val="en-US" w:eastAsia="zh-CN"/>
        </w:rPr>
        <w:t>Spring Boot是当前非常火的一个后端Java开发框架，Spring是一个大家族，Spring Boot，Spring Framework，Spring Cloud，Spring Data，Spring Security等等都是Java后端开发的必备知识，而Spring Boot的简化开发，高度整合也让开发变得简易许多，适合大公司大企业进行开发，而在Spring Boot的开发前提之下，需要有Spring和SpringMVC的深厚知识，也是做到了三层架构的高度分离，Spring Boot也可以用来做微服务、响应式编程，在Spring Boot之下，技术的创新点也很多，做登陆安全校验，服务端数据的处理等等。Mybatis-plus的持久化开发也让数据库操作变得十分简</w:t>
      </w:r>
      <w:ins w:id="31" w:author="jh" w:date="2021-05-07T14:52:21Z">
        <w:r>
          <w:rPr>
            <w:rFonts w:hint="eastAsia" w:ascii="宋体" w:hAnsi="宋体" w:cs="宋体"/>
            <w:b w:val="0"/>
            <w:bCs/>
            <w:sz w:val="21"/>
            <w:szCs w:val="21"/>
            <w:u w:val="none"/>
            <w:lang w:val="en-US" w:eastAsia="zh-CN"/>
          </w:rPr>
          <w:t>洁</w:t>
        </w:r>
      </w:ins>
      <w:del w:id="32" w:author="jh" w:date="2021-05-07T14:52:13Z">
        <w:r>
          <w:rPr>
            <w:rFonts w:hint="eastAsia" w:ascii="宋体" w:hAnsi="宋体" w:cs="宋体"/>
            <w:b w:val="0"/>
            <w:bCs/>
            <w:sz w:val="21"/>
            <w:szCs w:val="21"/>
            <w:u w:val="none"/>
            <w:lang w:val="en-US" w:eastAsia="zh-CN"/>
          </w:rPr>
          <w:delText>介</w:delText>
        </w:r>
      </w:del>
      <w:r>
        <w:rPr>
          <w:rFonts w:hint="eastAsia" w:ascii="宋体" w:hAnsi="宋体" w:cs="宋体"/>
          <w:b w:val="0"/>
          <w:bCs/>
          <w:sz w:val="21"/>
          <w:szCs w:val="21"/>
          <w:u w:val="none"/>
          <w:lang w:val="en-US" w:eastAsia="zh-CN"/>
        </w:rPr>
        <w:t>，高度封装的库让我们可以通过简单的Java语言和注解就可以操作数据库，然后利用Lombok简化实体类开发，整个开发变得十分简易。</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20" w:firstLineChars="0"/>
        <w:jc w:val="both"/>
        <w:textAlignment w:val="auto"/>
        <w:rPr>
          <w:rFonts w:hint="eastAsia" w:ascii="宋体" w:hAnsi="宋体" w:cs="宋体"/>
          <w:b w:val="0"/>
          <w:bCs/>
          <w:sz w:val="21"/>
          <w:szCs w:val="21"/>
          <w:u w:val="none"/>
          <w:lang w:val="en-US" w:eastAsia="zh-CN"/>
        </w:rPr>
      </w:pPr>
      <w:r>
        <w:rPr>
          <w:rFonts w:hint="eastAsia" w:ascii="宋体" w:hAnsi="宋体" w:eastAsia="宋体" w:cs="宋体"/>
          <w:b w:val="0"/>
          <w:bCs/>
          <w:sz w:val="21"/>
          <w:szCs w:val="21"/>
          <w:u w:val="none"/>
          <w:lang w:val="en-US" w:eastAsia="zh-CN"/>
        </w:rPr>
        <w:t>本课题主要是基于微信小程序实现图书共享功能，主要致力于鼓励全名阅读、交友、写作于一体的类似于app的小程序，通过该程序，可以让更多的人了解到自己的文学功底，也可以提高自己的文学素养，与此同时，认识到更多喜欢读书的道友。在整个项目开发中，我做了</w:t>
      </w:r>
      <w:del w:id="33" w:author="jh" w:date="2021-05-07T14:52:52Z">
        <w:r>
          <w:rPr>
            <w:rFonts w:hint="default" w:ascii="宋体" w:hAnsi="宋体" w:eastAsia="宋体" w:cs="宋体"/>
            <w:b w:val="0"/>
            <w:bCs/>
            <w:sz w:val="21"/>
            <w:szCs w:val="21"/>
            <w:u w:val="none"/>
            <w:lang w:val="en-US" w:eastAsia="zh-CN"/>
          </w:rPr>
          <w:delText>一</w:delText>
        </w:r>
      </w:del>
      <w:ins w:id="34" w:author="jh" w:date="2021-05-07T14:52:54Z">
        <w:r>
          <w:rPr>
            <w:rFonts w:hint="eastAsia" w:ascii="宋体" w:hAnsi="宋体" w:cs="宋体"/>
            <w:b w:val="0"/>
            <w:bCs/>
            <w:sz w:val="21"/>
            <w:szCs w:val="21"/>
            <w:u w:val="none"/>
            <w:lang w:val="en-US" w:eastAsia="zh-CN"/>
          </w:rPr>
          <w:t>以</w:t>
        </w:r>
      </w:ins>
      <w:r>
        <w:rPr>
          <w:rFonts w:hint="eastAsia" w:ascii="宋体" w:hAnsi="宋体" w:eastAsia="宋体" w:cs="宋体"/>
          <w:b w:val="0"/>
          <w:bCs/>
          <w:sz w:val="21"/>
          <w:szCs w:val="21"/>
          <w:u w:val="none"/>
          <w:lang w:val="en-US" w:eastAsia="zh-CN"/>
        </w:rPr>
        <w:t>下工作。其一，对整个项目需求进行了详细分析，而后进行设计前端页面和数据库方面的东西，最后通过服务器端进行数据传输；其二，前端页面的开发，设计和美化页面；其三，进行后台代码的编写。这整套流程下来，基本上实现了用户图书资源的</w:t>
      </w:r>
      <w:del w:id="35" w:author="jh" w:date="2021-05-07T14:53:34Z">
        <w:r>
          <w:rPr>
            <w:rFonts w:hint="default" w:ascii="宋体" w:hAnsi="宋体" w:eastAsia="宋体" w:cs="宋体"/>
            <w:b w:val="0"/>
            <w:bCs/>
            <w:sz w:val="21"/>
            <w:szCs w:val="21"/>
            <w:u w:val="none"/>
            <w:lang w:val="en-US" w:eastAsia="zh-CN"/>
          </w:rPr>
          <w:delText>问题</w:delText>
        </w:r>
      </w:del>
      <w:ins w:id="36" w:author="jh" w:date="2021-05-07T14:53:35Z">
        <w:r>
          <w:rPr>
            <w:rFonts w:hint="eastAsia" w:ascii="宋体" w:hAnsi="宋体" w:cs="宋体"/>
            <w:b w:val="0"/>
            <w:bCs/>
            <w:sz w:val="21"/>
            <w:szCs w:val="21"/>
            <w:u w:val="none"/>
            <w:lang w:val="en-US" w:eastAsia="zh-CN"/>
          </w:rPr>
          <w:t>管理</w:t>
        </w:r>
      </w:ins>
      <w:r>
        <w:rPr>
          <w:rFonts w:hint="eastAsia"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而且用户可以自己编写书籍发表到社区供大家一起讨论，这样来享广大人民的知识，也可以一起讨论各类书籍，实现文化共享。</w:t>
      </w:r>
    </w:p>
    <w:p>
      <w:pPr>
        <w:keepNext w:val="0"/>
        <w:keepLines w:val="0"/>
        <w:pageBreakBefore w:val="0"/>
        <w:widowControl w:val="0"/>
        <w:kinsoku/>
        <w:wordWrap/>
        <w:overflowPunct/>
        <w:topLinePunct w:val="0"/>
        <w:autoSpaceDE/>
        <w:autoSpaceDN/>
        <w:bidi w:val="0"/>
        <w:adjustRightInd/>
        <w:snapToGrid/>
        <w:spacing w:before="157" w:beforeLines="50" w:after="157" w:afterLines="50"/>
        <w:ind w:firstLine="420" w:firstLineChars="0"/>
        <w:jc w:val="both"/>
        <w:textAlignment w:val="auto"/>
        <w:rPr>
          <w:rFonts w:hint="eastAsia"/>
          <w:b w:val="0"/>
          <w:bCs/>
          <w:lang w:val="en-US" w:eastAsia="zh-CN"/>
        </w:rPr>
      </w:pPr>
      <w:r>
        <w:rPr>
          <w:rFonts w:hint="eastAsia" w:ascii="宋体" w:hAnsi="宋体" w:cs="宋体"/>
          <w:b w:val="0"/>
          <w:bCs/>
          <w:sz w:val="21"/>
          <w:szCs w:val="21"/>
          <w:u w:val="none"/>
          <w:lang w:val="en-US" w:eastAsia="zh-CN"/>
        </w:rPr>
        <w:t>在此次项目开发过程中，遇到过很多问题，比如数据库如何大量存储书籍，网上书城共享书籍资源库放在哪里，由于自己个人开发在数据库方面不是很熟练，需要后期修改，但目前已经实现了基本的图书查询功能，也能够获取一些想要看的图书资源，各类朋友也可以通过微信登录体验相关功能，通过这一次自我训练，在本科阶段开发出自己喜欢的一个小程序，对我个人是一次成长，也对我以后的开发生涯有一定的帮助，我也希望各类社会人士能够与我同心协力打造网上共享书城，让更多的有志之士能够获取自己想要的一份资源，提高我们全国的整体文化素质还有知识储备，构建更加美好的网上共享书城。</w:t>
      </w:r>
    </w:p>
    <w:p>
      <w:pPr>
        <w:keepNext w:val="0"/>
        <w:keepLines w:val="0"/>
        <w:pageBreakBefore w:val="0"/>
        <w:kinsoku/>
        <w:wordWrap/>
        <w:overflowPunct/>
        <w:topLinePunct w:val="0"/>
        <w:autoSpaceDE/>
        <w:autoSpaceDN/>
        <w:bidi w:val="0"/>
        <w:adjustRightInd/>
        <w:snapToGrid/>
        <w:spacing w:before="157" w:beforeLines="50" w:after="157" w:afterLines="50"/>
        <w:textAlignment w:val="auto"/>
        <w:rPr>
          <w:rFonts w:hint="eastAsia" w:ascii="黑体" w:hAnsi="黑体" w:eastAsia="黑体" w:cs="黑体"/>
          <w:sz w:val="24"/>
          <w:szCs w:val="24"/>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textAlignment w:val="auto"/>
        <w:rPr>
          <w:rFonts w:hint="default" w:ascii="黑体" w:hAnsi="黑体" w:eastAsia="黑体" w:cs="黑体"/>
          <w:sz w:val="24"/>
          <w:szCs w:val="24"/>
          <w:u w:val="none"/>
          <w:lang w:val="en-US" w:eastAsia="zh-CN"/>
        </w:rPr>
      </w:pPr>
      <w:r>
        <w:rPr>
          <w:rFonts w:hint="eastAsia" w:ascii="黑体" w:hAnsi="黑体" w:eastAsia="黑体" w:cs="黑体"/>
          <w:sz w:val="24"/>
          <w:szCs w:val="24"/>
          <w:u w:val="none"/>
          <w:lang w:val="en-US" w:eastAsia="zh-CN"/>
        </w:rPr>
        <w:t>【关键字】</w:t>
      </w:r>
      <w:del w:id="37" w:author="jh" w:date="2021-05-07T14:54:12Z">
        <w:r>
          <w:rPr>
            <w:rFonts w:hint="default" w:ascii="Times New Roman" w:hAnsi="Times New Roman" w:cs="Times New Roman" w:eastAsiaTheme="minorEastAsia"/>
            <w:b w:val="0"/>
            <w:bCs/>
            <w:sz w:val="21"/>
            <w:szCs w:val="21"/>
            <w:u w:val="none"/>
            <w:lang w:val="en-US" w:eastAsia="zh-CN"/>
            <w:rPrChange w:id="38" w:author="jh" w:date="2021-05-07T14:54:23Z">
              <w:rPr>
                <w:rFonts w:hint="eastAsia" w:asciiTheme="minorEastAsia" w:hAnsiTheme="minorEastAsia" w:eastAsiaTheme="minorEastAsia" w:cstheme="minorEastAsia"/>
                <w:b w:val="0"/>
                <w:bCs/>
                <w:sz w:val="21"/>
                <w:szCs w:val="21"/>
                <w:u w:val="none"/>
                <w:lang w:val="en-US" w:eastAsia="zh-CN"/>
              </w:rPr>
            </w:rPrChange>
          </w:rPr>
          <w:delText>网上</w:delText>
        </w:r>
      </w:del>
      <w:r>
        <w:rPr>
          <w:rFonts w:hint="default" w:ascii="Times New Roman" w:hAnsi="Times New Roman" w:cs="Times New Roman" w:eastAsiaTheme="minorEastAsia"/>
          <w:b w:val="0"/>
          <w:bCs/>
          <w:sz w:val="21"/>
          <w:szCs w:val="21"/>
          <w:u w:val="none"/>
          <w:lang w:val="en-US" w:eastAsia="zh-CN"/>
          <w:rPrChange w:id="40" w:author="jh" w:date="2021-05-07T14:54:23Z">
            <w:rPr>
              <w:rFonts w:hint="eastAsia" w:asciiTheme="minorEastAsia" w:hAnsiTheme="minorEastAsia" w:eastAsiaTheme="minorEastAsia" w:cstheme="minorEastAsia"/>
              <w:b w:val="0"/>
              <w:bCs/>
              <w:sz w:val="21"/>
              <w:szCs w:val="21"/>
              <w:u w:val="none"/>
              <w:lang w:val="en-US" w:eastAsia="zh-CN"/>
            </w:rPr>
          </w:rPrChange>
        </w:rPr>
        <w:t>共享书城，微信小程序，Spring Boot，MySQL，Mybatis-plus</w:t>
      </w: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b/>
          <w:bCs w:val="0"/>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b/>
          <w:bCs w:val="0"/>
          <w:sz w:val="32"/>
          <w:szCs w:val="32"/>
          <w:u w:val="none"/>
          <w:lang w:val="en-US" w:eastAsia="zh-CN"/>
        </w:rPr>
        <w:sectPr>
          <w:headerReference r:id="rId9" w:type="first"/>
          <w:footerReference r:id="rId11" w:type="first"/>
          <w:headerReference r:id="rId8" w:type="default"/>
          <w:footerReference r:id="rId10" w:type="default"/>
          <w:pgSz w:w="11906" w:h="16838"/>
          <w:pgMar w:top="1417" w:right="1417" w:bottom="1417" w:left="1417" w:header="850" w:footer="850" w:gutter="0"/>
          <w:pgNumType w:fmt="upperRoman" w:start="1"/>
          <w:cols w:space="425" w:num="1"/>
          <w:titlePg/>
          <w:docGrid w:type="lines" w:linePitch="312" w:charSpace="0"/>
        </w:sect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default" w:ascii="Times New Roman" w:hAnsi="Times New Roman" w:eastAsia="黑体" w:cs="Times New Roman"/>
          <w:b/>
          <w:bCs w:val="0"/>
          <w:sz w:val="32"/>
          <w:szCs w:val="32"/>
          <w:u w:val="none"/>
          <w:lang w:val="en-US" w:eastAsia="zh-CN"/>
        </w:rPr>
      </w:pPr>
      <w:r>
        <w:rPr>
          <w:rFonts w:hint="default" w:ascii="Times New Roman" w:hAnsi="Times New Roman" w:eastAsia="黑体" w:cs="Times New Roman"/>
          <w:b/>
          <w:bCs w:val="0"/>
          <w:sz w:val="32"/>
          <w:szCs w:val="32"/>
          <w:u w:val="none"/>
          <w:lang w:val="en-US" w:eastAsia="zh-CN"/>
        </w:rPr>
        <w:t>Online sharing bookstore based on wechat applet</w:t>
      </w: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rPr>
          <w:rFonts w:hint="eastAsia" w:ascii="Times New Roman" w:hAnsi="Times New Roman" w:eastAsia="黑体" w:cs="Times New Roman"/>
          <w:sz w:val="32"/>
          <w:szCs w:val="32"/>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jc w:val="center"/>
        <w:textAlignment w:val="auto"/>
        <w:outlineLvl w:val="0"/>
        <w:rPr>
          <w:rFonts w:hint="eastAsia" w:cs="Times New Roman"/>
          <w:sz w:val="28"/>
          <w:szCs w:val="28"/>
          <w:u w:val="none"/>
          <w:lang w:val="en-US" w:eastAsia="zh-CN"/>
        </w:rPr>
      </w:pPr>
      <w:bookmarkStart w:id="11" w:name="_Toc32140"/>
      <w:bookmarkStart w:id="12" w:name="_Toc14649"/>
      <w:bookmarkStart w:id="13" w:name="_Toc17071"/>
      <w:bookmarkStart w:id="14" w:name="_Toc6526"/>
      <w:bookmarkStart w:id="15" w:name="_Toc4025"/>
      <w:bookmarkStart w:id="16" w:name="_Toc15776"/>
      <w:bookmarkStart w:id="17" w:name="_Toc19349"/>
      <w:bookmarkStart w:id="18" w:name="_Toc6142"/>
      <w:r>
        <w:rPr>
          <w:rFonts w:hint="eastAsia" w:cs="Times New Roman"/>
          <w:sz w:val="28"/>
          <w:szCs w:val="28"/>
          <w:u w:val="none"/>
          <w:lang w:val="en-US" w:eastAsia="zh-CN"/>
        </w:rPr>
        <w:t>Abstract</w:t>
      </w:r>
      <w:bookmarkEnd w:id="11"/>
      <w:bookmarkEnd w:id="12"/>
      <w:bookmarkEnd w:id="13"/>
      <w:bookmarkEnd w:id="14"/>
      <w:bookmarkEnd w:id="15"/>
      <w:bookmarkEnd w:id="16"/>
      <w:bookmarkEnd w:id="17"/>
      <w:bookmarkEnd w:id="18"/>
    </w:p>
    <w:p>
      <w:pPr>
        <w:keepNext w:val="0"/>
        <w:keepLines w:val="0"/>
        <w:pageBreakBefore w:val="0"/>
        <w:kinsoku/>
        <w:wordWrap/>
        <w:overflowPunct/>
        <w:topLinePunct w:val="0"/>
        <w:autoSpaceDE/>
        <w:autoSpaceDN/>
        <w:bidi w:val="0"/>
        <w:adjustRightInd/>
        <w:snapToGrid/>
        <w:spacing w:before="157" w:beforeLines="50" w:after="157" w:afterLines="50"/>
        <w:jc w:val="both"/>
        <w:textAlignment w:val="auto"/>
        <w:rPr>
          <w:rFonts w:hint="eastAsia" w:cs="Times New Roman"/>
          <w:sz w:val="28"/>
          <w:szCs w:val="28"/>
          <w:u w:val="none"/>
          <w:lang w:val="en-US" w:eastAsia="zh-CN"/>
        </w:rPr>
      </w:pPr>
    </w:p>
    <w:p>
      <w:pPr>
        <w:keepNext w:val="0"/>
        <w:keepLines w:val="0"/>
        <w:pageBreakBefore w:val="0"/>
        <w:kinsoku/>
        <w:wordWrap/>
        <w:overflowPunct/>
        <w:topLinePunct w:val="0"/>
        <w:autoSpaceDE/>
        <w:autoSpaceDN/>
        <w:bidi w:val="0"/>
        <w:adjustRightInd/>
        <w:snapToGrid/>
        <w:spacing w:before="157" w:beforeLines="50" w:after="157" w:afterLines="50"/>
        <w:ind w:firstLine="420" w:firstLineChars="200"/>
        <w:jc w:val="both"/>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r>
        <w:rPr>
          <w:rFonts w:hint="default" w:ascii="Times New Roman" w:hAnsi="Times New Roman" w:eastAsia="Helvetica" w:cs="Times New Roman"/>
          <w:b w:val="0"/>
          <w:bCs/>
          <w:i w:val="0"/>
          <w:caps w:val="0"/>
          <w:color w:val="000000"/>
          <w:spacing w:val="0"/>
          <w:sz w:val="21"/>
          <w:szCs w:val="21"/>
          <w:u w:val="none"/>
          <w:shd w:val="clear" w:fill="F5F5F5"/>
          <w:lang w:val="en-US"/>
        </w:rPr>
        <w:t>As our country continues to grow stronger and people’s living standards continue to improve, people’s spiritual needs are becoming stronger at this stage. Reading has become an indispensable part of our lives. It is like WeChat reading and library in the market. , Himalaya Listening to Books and other apps have swept our market, and as a result, people’s spirits in this era of the Internet have received a certain demand. It is precisely because of this that various bookstores with business models are constantly emerging. For example, bookstores developed by companies cooperating with various universities, such as Palm Reading Bookstore, Dangdang Books, Bookstore.com, and other online resources continue to show up, but can these really satisfy everyone's needs? There are many books that I cannot read and need to spend money to buy. Originally, books are for sharing, and the exchange of knowledge and culture is also for sharing. From this starting point, the idea of sharing a bookstore emerged in my mind.</w:t>
      </w:r>
    </w:p>
    <w:p>
      <w:pPr>
        <w:keepNext w:val="0"/>
        <w:keepLines w:val="0"/>
        <w:pageBreakBefore w:val="0"/>
        <w:kinsoku/>
        <w:wordWrap/>
        <w:overflowPunct/>
        <w:topLinePunct w:val="0"/>
        <w:autoSpaceDE/>
        <w:autoSpaceDN/>
        <w:bidi w:val="0"/>
        <w:adjustRightInd/>
        <w:snapToGrid/>
        <w:spacing w:before="157" w:beforeLines="50" w:after="157" w:afterLines="50"/>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r>
        <w:rPr>
          <w:rFonts w:hint="default" w:ascii="Times New Roman" w:hAnsi="Times New Roman" w:eastAsia="Helvetica" w:cs="Times New Roman"/>
          <w:b w:val="0"/>
          <w:bCs/>
          <w:i w:val="0"/>
          <w:caps w:val="0"/>
          <w:color w:val="000000"/>
          <w:spacing w:val="0"/>
          <w:sz w:val="21"/>
          <w:szCs w:val="21"/>
          <w:u w:val="none"/>
          <w:shd w:val="clear" w:fill="F5F5F5"/>
          <w:lang w:val="en-US"/>
        </w:rPr>
        <w:t>Today, we live in the era of the Internet of things and the Internet, most of the resources are obtained from the Internet, and the authenticity of a lot of information has become confusing, there is no absolute truth, but our life is also inseparable from information data, also inseparable from the support of the network, people all over the world are reading, there are the vast majority of people reading online, so build a good online bookstore It's very important. The online shared bookstore is developed by wechat developer, which is deployed from the front end to the back end. The front end is developed by webstorm and small program, and the back end is processed by spring boot + mysql. On the whole, it realizes a demand of free reading on the Internet.</w:t>
      </w:r>
    </w:p>
    <w:p>
      <w:pPr>
        <w:keepNext w:val="0"/>
        <w:keepLines w:val="0"/>
        <w:pageBreakBefore w:val="0"/>
        <w:kinsoku/>
        <w:wordWrap/>
        <w:overflowPunct/>
        <w:topLinePunct w:val="0"/>
        <w:autoSpaceDE/>
        <w:autoSpaceDN/>
        <w:bidi w:val="0"/>
        <w:adjustRightInd/>
        <w:snapToGrid/>
        <w:spacing w:before="157" w:beforeLines="50" w:after="157" w:afterLines="50"/>
        <w:ind w:firstLine="420" w:firstLineChars="0"/>
        <w:textAlignment w:val="auto"/>
        <w:rPr>
          <w:rFonts w:hint="default" w:ascii="Times New Roman" w:hAnsi="Times New Roman" w:eastAsia="Helvetica" w:cs="Times New Roman"/>
          <w:b w:val="0"/>
          <w:bCs/>
          <w:i w:val="0"/>
          <w:caps w:val="0"/>
          <w:color w:val="000000"/>
          <w:spacing w:val="0"/>
          <w:sz w:val="21"/>
          <w:szCs w:val="21"/>
          <w:u w:val="none"/>
          <w:shd w:val="clear" w:fill="F5F5F5"/>
          <w:lang w:val="en-US"/>
        </w:rPr>
      </w:pPr>
      <w:r>
        <w:rPr>
          <w:rFonts w:hint="default" w:ascii="Times New Roman" w:hAnsi="Times New Roman" w:eastAsia="Helvetica" w:cs="Times New Roman"/>
          <w:b w:val="0"/>
          <w:bCs/>
          <w:i w:val="0"/>
          <w:caps w:val="0"/>
          <w:color w:val="000000"/>
          <w:spacing w:val="0"/>
          <w:sz w:val="21"/>
          <w:szCs w:val="21"/>
          <w:u w:val="none"/>
          <w:shd w:val="clear" w:fill="F5F5F5"/>
          <w:lang w:val="en-US"/>
        </w:rPr>
        <w:t>Spring boot is a popular back-end java development framework. Spring is a big family. Spring boot, spring framework, spring cloud, spring data, spring security and so on are all essential knowledge of Java back-end development. The simplified development and high integration of spring boot also make the development much easier. It is suitable for large companies and enterprises to develop, and in spring boot, the development of Java back-end is more convenient Under the development premise of boot, we need to have deep knowledge of spring and spring MVC, and also achieve a high degree of separation of three-tier architecture. Spring boot can also be used to do micro service and responsive programming. Under spring boot, there are many technical innovations, such as landing security verification, server-side data processing, and so on. The persistence development of mybatis plus also makes the database operation very brief. The highly encapsulated library allows us to operate the database through simple java language and annotations, and then use Lombok to simplify the development of entity classes. The whole development becomes very simple.</w:t>
      </w:r>
    </w:p>
    <w:p>
      <w:pPr>
        <w:keepNext w:val="0"/>
        <w:keepLines w:val="0"/>
        <w:pageBreakBefore w:val="0"/>
        <w:kinsoku/>
        <w:wordWrap/>
        <w:overflowPunct/>
        <w:topLinePunct w:val="0"/>
        <w:autoSpaceDE/>
        <w:autoSpaceDN/>
        <w:bidi w:val="0"/>
        <w:adjustRightInd/>
        <w:snapToGrid/>
        <w:spacing w:before="157" w:beforeLines="50" w:after="157" w:afterLines="50"/>
        <w:ind w:firstLine="420" w:firstLineChars="0"/>
        <w:textAlignment w:val="auto"/>
        <w:rPr>
          <w:rFonts w:hint="default" w:ascii="Times New Roman" w:hAnsi="Times New Roman" w:cs="Times New Roman"/>
          <w:b w:val="0"/>
          <w:bCs/>
          <w:sz w:val="21"/>
          <w:szCs w:val="21"/>
          <w:u w:val="none"/>
          <w:lang w:val="en-US" w:eastAsia="zh-CN"/>
        </w:rPr>
      </w:pPr>
      <w:r>
        <w:rPr>
          <w:rFonts w:hint="default" w:ascii="Times New Roman" w:hAnsi="Times New Roman" w:eastAsia="Helvetica" w:cs="Times New Roman"/>
          <w:b w:val="0"/>
          <w:bCs/>
          <w:i w:val="0"/>
          <w:caps w:val="0"/>
          <w:color w:val="000000"/>
          <w:spacing w:val="0"/>
          <w:sz w:val="21"/>
          <w:szCs w:val="21"/>
          <w:u w:val="none"/>
          <w:shd w:val="clear" w:fill="F5F5F5"/>
          <w:lang w:val="en-US"/>
        </w:rPr>
        <w:t>This topic is mainly based on the WeChat applet to realize the book sharing function. It is mainly dedicated to the app-like applet that encourages full name reading, making friends, and writing. Through this program, more people can understand their literary skills , You can also improve your literary literacy, and at the same time, get to know more Taoists who like to read. In the whole project development, I did some work. First, the entire project requirements are analyzed in detail, and then the front-end page and database are designed, and finally the data is transmitted through the server side; the second is the development, design and beautification of the front-end page; the third is the back-end code Preparation. This whole set of procedures basically realized the problem of user book resources. And users can write their own books and publish them in the community for everyone to discuss together, so that they can enjoy the knowledge of the people, and they can also discuss various books together to achieve cultural sharing.</w:t>
      </w:r>
    </w:p>
    <w:p>
      <w:pPr>
        <w:keepNext w:val="0"/>
        <w:keepLines w:val="0"/>
        <w:pageBreakBefore w:val="0"/>
        <w:kinsoku/>
        <w:wordWrap/>
        <w:overflowPunct/>
        <w:topLinePunct w:val="0"/>
        <w:autoSpaceDE/>
        <w:autoSpaceDN/>
        <w:bidi w:val="0"/>
        <w:adjustRightInd/>
        <w:snapToGrid/>
        <w:spacing w:before="157" w:beforeLines="50" w:after="157" w:afterLines="50"/>
        <w:ind w:firstLine="420" w:firstLineChars="0"/>
        <w:textAlignment w:val="auto"/>
        <w:rPr>
          <w:rFonts w:hint="default" w:ascii="Times New Roman" w:hAnsi="Times New Roman" w:cs="Times New Roman"/>
          <w:b w:val="0"/>
          <w:bCs/>
          <w:color w:val="000000" w:themeColor="text1"/>
          <w:sz w:val="21"/>
          <w:szCs w:val="21"/>
          <w:u w:val="none"/>
          <w:lang w:val="en-US" w:eastAsia="zh-CN"/>
          <w14:textFill>
            <w14:solidFill>
              <w14:schemeClr w14:val="tx1"/>
            </w14:solidFill>
          </w14:textFill>
        </w:rPr>
      </w:pPr>
      <w:r>
        <w:rPr>
          <w:rFonts w:hint="default" w:ascii="Times New Roman" w:hAnsi="Times New Roman" w:eastAsia="Helvetica" w:cs="Times New Roman"/>
          <w:b w:val="0"/>
          <w:bCs/>
          <w:i w:val="0"/>
          <w:caps w:val="0"/>
          <w:color w:val="000000" w:themeColor="text1"/>
          <w:spacing w:val="0"/>
          <w:sz w:val="21"/>
          <w:szCs w:val="21"/>
          <w:u w:val="none"/>
          <w:shd w:val="clear" w:fill="F5F5F5"/>
          <w:lang w:val="en-US"/>
          <w14:textFill>
            <w14:solidFill>
              <w14:schemeClr w14:val="tx1"/>
            </w14:solidFill>
          </w14:textFill>
        </w:rPr>
        <w:t>During the development of this project, I encountered many problems, such as how to store a large number of books in the database, where is the shared book resource library of the online bookstore, because my own personal development is not very proficient in the database, I need to modify it later, but it has been implemented. With the basic book query function, you can also get some book resources you want to read. All kinds of friends can also log in through WeChat to experience related functions. Through this self-training, I developed a small program I like at the undergraduate level. It is a personal growth, and it will help me to a certain extent in my future development career. I also hope that all kinds of social people can work together with me to build an online shared bookstore, so that more people with lofty ideals can get the resources they want. , Improve our country’s overall cultural quality and knowledge reserves, and build a better online shared book city.</w:t>
      </w:r>
    </w:p>
    <w:p>
      <w:pPr>
        <w:keepNext w:val="0"/>
        <w:keepLines w:val="0"/>
        <w:pageBreakBefore w:val="0"/>
        <w:kinsoku/>
        <w:wordWrap/>
        <w:overflowPunct/>
        <w:topLinePunct w:val="0"/>
        <w:autoSpaceDE/>
        <w:autoSpaceDN/>
        <w:bidi w:val="0"/>
        <w:adjustRightInd/>
        <w:snapToGrid/>
        <w:spacing w:before="157" w:beforeLines="50" w:after="157" w:afterLines="50"/>
        <w:textAlignment w:val="auto"/>
        <w:rPr>
          <w:rFonts w:hint="default" w:ascii="Times New Roman" w:hAnsi="Times New Roman" w:eastAsia="Helvetica" w:cs="Times New Roman"/>
          <w:b/>
          <w:bCs w:val="0"/>
          <w:i w:val="0"/>
          <w:caps w:val="0"/>
          <w:color w:val="000000" w:themeColor="text1"/>
          <w:spacing w:val="0"/>
          <w:sz w:val="24"/>
          <w:szCs w:val="24"/>
          <w:u w:val="none"/>
          <w:shd w:val="clear" w:color="auto" w:fill="auto"/>
          <w:lang w:val="en-US"/>
          <w14:textFill>
            <w14:solidFill>
              <w14:schemeClr w14:val="tx1"/>
            </w14:solidFill>
          </w14:textFill>
        </w:rPr>
      </w:pPr>
    </w:p>
    <w:p>
      <w:pPr>
        <w:keepNext w:val="0"/>
        <w:keepLines w:val="0"/>
        <w:pageBreakBefore w:val="0"/>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黑体" w:cs="Times New Roman"/>
          <w:b w:val="0"/>
          <w:bCs/>
          <w:sz w:val="21"/>
          <w:szCs w:val="21"/>
          <w:u w:val="none"/>
          <w:lang w:val="en-US" w:eastAsia="zh-CN"/>
        </w:rPr>
        <w:sectPr>
          <w:headerReference r:id="rId13" w:type="first"/>
          <w:footerReference r:id="rId15" w:type="first"/>
          <w:headerReference r:id="rId12" w:type="default"/>
          <w:footerReference r:id="rId14" w:type="default"/>
          <w:pgSz w:w="11906" w:h="16838"/>
          <w:pgMar w:top="1417" w:right="1417" w:bottom="1417" w:left="1417" w:header="850" w:footer="850" w:gutter="0"/>
          <w:pgNumType w:fmt="upperRoman" w:start="1"/>
          <w:cols w:space="425" w:num="1"/>
          <w:titlePg/>
          <w:docGrid w:type="lines" w:linePitch="312" w:charSpace="0"/>
        </w:sectPr>
      </w:pPr>
      <w:bookmarkStart w:id="19" w:name="_Toc19786"/>
      <w:r>
        <w:rPr>
          <w:rFonts w:hint="default" w:ascii="Times New Roman" w:hAnsi="Times New Roman" w:eastAsia="Helvetica" w:cs="Times New Roman"/>
          <w:b/>
          <w:bCs w:val="0"/>
          <w:i w:val="0"/>
          <w:caps w:val="0"/>
          <w:color w:val="000000" w:themeColor="text1"/>
          <w:spacing w:val="0"/>
          <w:sz w:val="24"/>
          <w:szCs w:val="24"/>
          <w:u w:val="none"/>
          <w:shd w:val="clear" w:color="auto" w:fill="auto"/>
          <w:lang w:val="en-US"/>
          <w14:textFill>
            <w14:solidFill>
              <w14:schemeClr w14:val="tx1"/>
            </w14:solidFill>
          </w14:textFill>
        </w:rPr>
        <w:t xml:space="preserve">[Keywords] </w:t>
      </w:r>
      <w:r>
        <w:rPr>
          <w:rFonts w:hint="default" w:ascii="Times New Roman" w:hAnsi="Times New Roman" w:eastAsia="黑体" w:cs="Times New Roman"/>
          <w:b w:val="0"/>
          <w:bCs/>
          <w:i w:val="0"/>
          <w:caps w:val="0"/>
          <w:color w:val="000000"/>
          <w:spacing w:val="0"/>
          <w:sz w:val="21"/>
          <w:szCs w:val="21"/>
          <w:u w:val="none"/>
          <w:shd w:val="clear" w:color="auto" w:fill="auto"/>
          <w:lang w:val="en-US"/>
        </w:rPr>
        <w:t>Online Bookstore, WeChat Mini Program</w:t>
      </w:r>
      <w:r>
        <w:rPr>
          <w:rFonts w:hint="default" w:ascii="Times New Roman" w:hAnsi="Times New Roman" w:eastAsia="黑体" w:cs="Times New Roman"/>
          <w:b w:val="0"/>
          <w:bCs/>
          <w:i w:val="0"/>
          <w:caps w:val="0"/>
          <w:color w:val="000000"/>
          <w:spacing w:val="0"/>
          <w:sz w:val="21"/>
          <w:szCs w:val="21"/>
          <w:u w:val="none"/>
          <w:shd w:val="clear" w:color="auto" w:fill="auto"/>
          <w:lang w:val="en-US" w:eastAsia="zh-CN"/>
        </w:rPr>
        <w:t>，Spring Boot，MySQL，Mybatis</w:t>
      </w:r>
      <w:bookmarkEnd w:id="19"/>
      <w:r>
        <w:rPr>
          <w:rFonts w:hint="eastAsia" w:eastAsia="黑体" w:cs="Times New Roman"/>
          <w:b w:val="0"/>
          <w:bCs/>
          <w:i w:val="0"/>
          <w:caps w:val="0"/>
          <w:color w:val="000000"/>
          <w:spacing w:val="0"/>
          <w:sz w:val="21"/>
          <w:szCs w:val="21"/>
          <w:u w:val="none"/>
          <w:shd w:val="clear" w:color="auto" w:fill="auto"/>
          <w:lang w:val="en-US" w:eastAsia="zh-CN"/>
        </w:rPr>
        <w:t>-plus</w:t>
      </w:r>
    </w:p>
    <w:bookmarkEnd w:id="1"/>
    <w:p>
      <w:pPr>
        <w:pStyle w:val="2"/>
        <w:numPr>
          <w:ilvl w:val="0"/>
          <w:numId w:val="0"/>
        </w:numPr>
        <w:bidi w:val="0"/>
        <w:jc w:val="both"/>
        <w:outlineLvl w:val="0"/>
        <w:rPr>
          <w:rFonts w:ascii="宋体" w:hAnsi="宋体" w:eastAsia="宋体" w:cs="Times New Roman"/>
          <w:sz w:val="24"/>
          <w:szCs w:val="24"/>
        </w:rPr>
      </w:pPr>
      <w:bookmarkStart w:id="20" w:name="_Toc12606"/>
      <w:bookmarkStart w:id="21" w:name="_Toc6540"/>
      <w:bookmarkStart w:id="22" w:name="_Toc31037"/>
      <w:bookmarkStart w:id="23" w:name="_Toc18219"/>
      <w:bookmarkStart w:id="24" w:name="_Toc21916"/>
      <w:bookmarkStart w:id="25" w:name="_Toc17788"/>
      <w:r>
        <w:rPr>
          <w:rFonts w:hint="eastAsia" w:ascii="黑体" w:hAnsi="黑体" w:eastAsia="黑体" w:cs="黑体"/>
          <w:b w:val="0"/>
          <w:bCs/>
          <w:sz w:val="28"/>
          <w:szCs w:val="28"/>
          <w:u w:val="none"/>
          <w:lang w:val="en-US" w:eastAsia="zh-CN"/>
        </w:rPr>
        <w:t xml:space="preserve">1 </w:t>
      </w:r>
      <w:r>
        <w:rPr>
          <w:rFonts w:hint="eastAsia" w:ascii="黑体" w:hAnsi="黑体" w:eastAsia="黑体" w:cs="黑体"/>
          <w:b w:val="0"/>
          <w:bCs/>
          <w:sz w:val="28"/>
          <w:szCs w:val="28"/>
          <w:u w:val="none"/>
        </w:rPr>
        <w:fldChar w:fldCharType="begin"/>
      </w:r>
      <w:r>
        <w:rPr>
          <w:rFonts w:hint="eastAsia" w:ascii="黑体" w:hAnsi="黑体" w:eastAsia="黑体" w:cs="黑体"/>
          <w:b w:val="0"/>
          <w:bCs/>
          <w:sz w:val="28"/>
          <w:szCs w:val="28"/>
          <w:u w:val="none"/>
        </w:rPr>
        <w:instrText xml:space="preserve"> HYPERLINK \l _Toc20937 </w:instrText>
      </w:r>
      <w:r>
        <w:rPr>
          <w:rFonts w:hint="eastAsia" w:ascii="黑体" w:hAnsi="黑体" w:eastAsia="黑体" w:cs="黑体"/>
          <w:b w:val="0"/>
          <w:bCs/>
          <w:sz w:val="28"/>
          <w:szCs w:val="28"/>
          <w:u w:val="none"/>
        </w:rPr>
        <w:fldChar w:fldCharType="separate"/>
      </w:r>
      <w:r>
        <w:rPr>
          <w:rFonts w:hint="eastAsia" w:ascii="黑体" w:hAnsi="黑体" w:eastAsia="黑体" w:cs="黑体"/>
          <w:b w:val="0"/>
          <w:bCs/>
          <w:sz w:val="28"/>
          <w:szCs w:val="28"/>
          <w:u w:val="none"/>
        </w:rPr>
        <w:t>绪论</w:t>
      </w:r>
      <w:r>
        <w:rPr>
          <w:rFonts w:hint="eastAsia" w:ascii="黑体" w:hAnsi="黑体" w:eastAsia="黑体" w:cs="黑体"/>
          <w:b w:val="0"/>
          <w:bCs/>
          <w:sz w:val="28"/>
          <w:szCs w:val="28"/>
          <w:u w:val="none"/>
        </w:rPr>
        <w:fldChar w:fldCharType="end"/>
      </w:r>
      <w:bookmarkEnd w:id="20"/>
      <w:bookmarkEnd w:id="21"/>
      <w:bookmarkEnd w:id="22"/>
      <w:bookmarkEnd w:id="23"/>
      <w:bookmarkEnd w:id="24"/>
      <w:bookmarkEnd w:id="25"/>
    </w:p>
    <w:p>
      <w:pPr>
        <w:pStyle w:val="3"/>
        <w:numPr>
          <w:ilvl w:val="1"/>
          <w:numId w:val="1"/>
        </w:numPr>
        <w:bidi w:val="0"/>
        <w:rPr>
          <w:rFonts w:hint="eastAsia" w:ascii="宋体" w:hAnsi="宋体" w:cs="Times New Roman"/>
          <w:sz w:val="24"/>
          <w:szCs w:val="24"/>
          <w:lang w:val="en-US" w:eastAsia="zh-CN"/>
        </w:rPr>
      </w:pPr>
      <w:r>
        <w:rPr>
          <w:rFonts w:hint="eastAsia"/>
          <w:b w:val="0"/>
          <w:sz w:val="24"/>
          <w:szCs w:val="24"/>
          <w:u w:val="none"/>
          <w:lang w:val="en-US" w:eastAsia="zh-CN"/>
        </w:rPr>
        <w:t xml:space="preserve"> </w:t>
      </w:r>
      <w:bookmarkStart w:id="26" w:name="_Toc31204"/>
      <w:bookmarkStart w:id="27" w:name="_Toc16114"/>
      <w:bookmarkStart w:id="28" w:name="_Toc8537"/>
      <w:bookmarkStart w:id="29" w:name="_Toc8146"/>
      <w:bookmarkStart w:id="30" w:name="_Toc17896"/>
      <w:r>
        <w:rPr>
          <w:rFonts w:hint="eastAsia"/>
          <w:b w:val="0"/>
          <w:sz w:val="24"/>
          <w:szCs w:val="24"/>
          <w:u w:val="none"/>
          <w:lang w:val="en-US" w:eastAsia="zh-CN"/>
        </w:rPr>
        <w:t>研究目的及意义</w:t>
      </w:r>
      <w:bookmarkEnd w:id="26"/>
      <w:bookmarkEnd w:id="27"/>
      <w:bookmarkEnd w:id="28"/>
      <w:bookmarkEnd w:id="29"/>
      <w:bookmarkEnd w:id="30"/>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firstLine="420" w:firstLineChars="200"/>
        <w:textAlignment w:val="auto"/>
        <w:rPr>
          <w:rFonts w:hint="default" w:ascii="宋体" w:hAnsi="宋体" w:eastAsia="宋体"/>
          <w:b w:val="0"/>
          <w:bCs/>
          <w:sz w:val="21"/>
          <w:szCs w:val="21"/>
          <w:u w:val="none"/>
          <w:lang w:val="en-US" w:eastAsia="zh-CN"/>
        </w:rPr>
      </w:pPr>
      <w:r>
        <w:rPr>
          <w:rFonts w:hint="eastAsia" w:ascii="宋体" w:hAnsi="宋体"/>
          <w:b w:val="0"/>
          <w:bCs/>
          <w:sz w:val="21"/>
          <w:szCs w:val="21"/>
          <w:u w:val="none"/>
          <w:lang w:val="en-US" w:eastAsia="zh-CN"/>
        </w:rPr>
        <w:t>就当下社会现状，大部分的中国人民忙于各种各样的事情，有自己的家庭琐事的，有社会工作的，有国家建设的，大部分的人闲停下来之后会玩手机，而玩手机的大部分群里面玩娱乐游戏者众多，看剧者女性较多，上网看小说者不在少数，我们倾心于各种各样的社会娱乐模式，也沉迷于各种各样的生活固定模式，大部分的人生活方式极其相似，毫无乐趣可言，我研究本课题主要是为了给我们家庭或者社会一</w:t>
      </w:r>
      <w:del w:id="41" w:author="jh" w:date="2021-05-07T14:55:26Z">
        <w:r>
          <w:rPr>
            <w:rFonts w:hint="default" w:ascii="宋体" w:hAnsi="宋体"/>
            <w:b w:val="0"/>
            <w:bCs/>
            <w:sz w:val="21"/>
            <w:szCs w:val="21"/>
            <w:u w:val="none"/>
            <w:lang w:val="en-US" w:eastAsia="zh-CN"/>
          </w:rPr>
          <w:delText>中</w:delText>
        </w:r>
      </w:del>
      <w:ins w:id="42" w:author="jh" w:date="2021-05-07T14:55:27Z">
        <w:r>
          <w:rPr>
            <w:rFonts w:hint="eastAsia" w:ascii="宋体" w:hAnsi="宋体"/>
            <w:b w:val="0"/>
            <w:bCs/>
            <w:sz w:val="21"/>
            <w:szCs w:val="21"/>
            <w:u w:val="none"/>
            <w:lang w:val="en-US" w:eastAsia="zh-CN"/>
          </w:rPr>
          <w:t>种</w:t>
        </w:r>
      </w:ins>
      <w:r>
        <w:rPr>
          <w:rFonts w:hint="eastAsia" w:ascii="宋体" w:hAnsi="宋体"/>
          <w:b w:val="0"/>
          <w:bCs/>
          <w:sz w:val="21"/>
          <w:szCs w:val="21"/>
          <w:u w:val="none"/>
          <w:lang w:val="en-US" w:eastAsia="zh-CN"/>
        </w:rPr>
        <w:t>新的生活方式，共享书城，细细研究每一本书，让大家知晓其中的人生哲理，服务我们人民本身，给我们的生活也新增一份新奇的玩意，也让更多文化程度不高的人提高自己的文化水平，相信一日又一日，全社会的共同努力下，全名文化水平均会有很大提高，中国社会的文化素质也会有极大提高，作为一位大学生，能做的真的很少，但是在这个意识层面上，每位中国人民都应该尽自己的一份绵薄之力，鼓动全名的文化学习之风。台湾有一位教授就说：大陆没有文化。复旦大学哲学系教授王德峰十分赞同，我们大陆在各个方面都缺少各种各样的文化洗礼，社会青少年自杀率不断增高，忧郁症患者也愈来愈多，社会迎来了有史以来最大的症状，文化的遗忘，我们每个人都会受到各种各样的影响，争名夺利，攀比之风也愈来愈烈，社会阶层，贫富差距，让人越来越难以置信的文化危机在不知不觉中发生，贩毒犯罪，毒害谋杀之行为不断上演，为了让我们的民族重新拾起伟大的民族文化和精神，让中国人民受到更优秀的传统文化，是我研究本课题的基本出发点。最近一考研学生由于考研失利而弃考，也有人因此结束自己的生命，有的父母甚至逼死自己的亲生女儿，诸此种种，都是我们文化的缺失，教育的缺失。</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rPr>
          <w:rFonts w:hint="eastAsia" w:ascii="宋体" w:hAnsi="宋体"/>
          <w:sz w:val="21"/>
          <w:szCs w:val="21"/>
          <w:lang w:val="en-US" w:eastAsia="zh-CN"/>
        </w:rPr>
      </w:pPr>
      <w:r>
        <w:rPr>
          <w:rFonts w:hint="eastAsia" w:ascii="宋体" w:hAnsi="宋体"/>
          <w:sz w:val="21"/>
          <w:szCs w:val="21"/>
          <w:lang w:val="en-US" w:eastAsia="zh-CN"/>
        </w:rPr>
        <w:tab/>
      </w:r>
      <w:r>
        <w:rPr>
          <w:rFonts w:hint="eastAsia" w:ascii="宋体" w:hAnsi="宋体"/>
          <w:sz w:val="21"/>
          <w:szCs w:val="21"/>
          <w:lang w:val="en-US" w:eastAsia="zh-CN"/>
        </w:rPr>
        <w:t xml:space="preserve">    就文化上而言，本课题有一定的成效，会带来一股新新文化之风，全民都知晓中华上下五千年，知先秦，知两汉，知三国，知隋唐，知五代十国，知魏晋，知元明清，知近代，知如今之中国，以已知推未知，推动社会的进步，丰富国力，为中华民族之崛起之风会再度崛起，从民国的救国救民之风也会转变为富国富民之风，时代之大趋势，民族之大崛起，一辈又一辈的青年将砥砺前行，不再会有而今庸俗的糜烂之风气，把美好的看成无法承受的，高中生，大学生，研究生，社会群众的思维将会有极大提高，不再拘泥于眼前的蝇头小利，也不会相互算计，这一天会很远，但我们应当携手共行，推动社会之进步。通过此课题，会对青少年的基础教育会有一定的促进作用，让更多的少年找回真正的自我，心中怀有民族精神，不会浑浑噩噩，度日如年，甚至有结束自己的性命，导师威胁私下的学生，没有了礼，没有了仁。通过此课题，让更多的人了解到中国文化的渊博以及中国文化的伟大。学习文化成就自我，打造自我。就社会经济上而言，人们学习到文化，提高自己的精神追求，促进市场经济的运转，也提高全民的物质精神水平，让中国变得更加繁荣昌盛，人民更加的幸福，与此同时，促进各方势力兴办教育机构，改造全民对中国文化的学习，而不是如今仅仅是对数理化政史地的基本教育，缺少了真正的文化教育，基础教育，如此一来，全民文化素养会有极大提升，中国身为礼仪之邦，也会更加的以身作则，向全世界宣传咱们的优良传统，与世界人民一同进步。就政治上而言，相应我们的文化自信，让更多的人民学习文化，提高文化素养，而不会整天只为了眼前的娱乐，安稳，愚昧无知而心满意足，改造全名的文化素养，解决人如何安慰自己的精神世界，同时也会让中国人民身处高位者能够自知，不牟利，不谋情，全名精神自由。</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rPr>
          <w:rFonts w:hint="eastAsia" w:ascii="宋体" w:hAnsi="宋体"/>
          <w:sz w:val="21"/>
          <w:szCs w:val="21"/>
          <w:lang w:val="en-US" w:eastAsia="zh-CN"/>
        </w:rPr>
      </w:pPr>
      <w:r>
        <w:rPr>
          <w:rFonts w:hint="eastAsia" w:ascii="宋体" w:hAnsi="宋体"/>
          <w:sz w:val="21"/>
          <w:szCs w:val="21"/>
          <w:lang w:val="en-US" w:eastAsia="zh-CN"/>
        </w:rPr>
        <w:t>在技术上，目前主流的Java框架Spring、SpringMVC、Spring Boot也正在如火如荼的发展，虽然学习了Javaweb、Hibernate、struts框架，相比而言，Spring Boot的简化开发简直是Java开发的不二选择，使用这款框架可以快速构建开发环境，开发过程利用三层架构和maven依赖以及相关的自动配置就可以实现基本的业务逻辑。微信小程序也是目前主流技术之一，目前的小程序也是十分火爆，是前端学习者必学的内容。组件化开发、云开发、api调用、微信小游戏开发以及公众号开发都跟小程序开发有一定的联系。作为软件工程的学习者，研究这些技术十分有必要。</w:t>
      </w:r>
    </w:p>
    <w:p>
      <w:pPr>
        <w:pStyle w:val="3"/>
        <w:numPr>
          <w:ilvl w:val="1"/>
          <w:numId w:val="1"/>
        </w:numPr>
        <w:bidi w:val="0"/>
        <w:rPr>
          <w:rFonts w:hint="eastAsia" w:ascii="宋体" w:hAnsi="宋体"/>
          <w:b w:val="0"/>
          <w:kern w:val="2"/>
          <w:sz w:val="21"/>
          <w:szCs w:val="21"/>
          <w:u w:val="none"/>
          <w:lang w:val="en-US" w:eastAsia="zh-CN"/>
        </w:rPr>
      </w:pPr>
      <w:r>
        <w:rPr>
          <w:rFonts w:hint="eastAsia"/>
          <w:b w:val="0"/>
          <w:sz w:val="24"/>
          <w:szCs w:val="24"/>
          <w:u w:val="none"/>
          <w:lang w:val="en-US" w:eastAsia="zh-CN"/>
        </w:rPr>
        <w:t xml:space="preserve"> </w:t>
      </w:r>
      <w:bookmarkStart w:id="31" w:name="_Toc12515"/>
      <w:bookmarkStart w:id="32" w:name="_Toc28399"/>
      <w:bookmarkStart w:id="33" w:name="_Toc5929"/>
      <w:bookmarkStart w:id="34" w:name="_Toc6281"/>
      <w:bookmarkStart w:id="35" w:name="_Toc18790"/>
      <w:r>
        <w:rPr>
          <w:rFonts w:hint="eastAsia"/>
          <w:b w:val="0"/>
          <w:sz w:val="24"/>
          <w:szCs w:val="24"/>
          <w:u w:val="none"/>
          <w:lang w:val="en-US" w:eastAsia="zh-CN"/>
        </w:rPr>
        <w:t>国内外研究现状</w:t>
      </w:r>
      <w:bookmarkEnd w:id="31"/>
      <w:bookmarkEnd w:id="32"/>
      <w:bookmarkEnd w:id="33"/>
      <w:bookmarkEnd w:id="34"/>
      <w:bookmarkEnd w:id="35"/>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firstLine="420" w:firstLineChars="200"/>
        <w:jc w:val="both"/>
        <w:textAlignment w:val="auto"/>
        <w:rPr>
          <w:rFonts w:hint="default" w:ascii="宋体" w:hAnsi="宋体"/>
          <w:b w:val="0"/>
          <w:kern w:val="2"/>
          <w:sz w:val="21"/>
          <w:szCs w:val="21"/>
          <w:u w:val="none"/>
          <w:lang w:val="en-US" w:eastAsia="zh-CN"/>
        </w:rPr>
      </w:pPr>
      <w:r>
        <w:rPr>
          <w:rFonts w:hint="eastAsia" w:ascii="宋体" w:hAnsi="宋体"/>
          <w:b w:val="0"/>
          <w:kern w:val="2"/>
          <w:sz w:val="21"/>
          <w:szCs w:val="21"/>
          <w:u w:val="none"/>
          <w:lang w:val="en-US" w:eastAsia="zh-CN"/>
        </w:rPr>
        <w:t>国内现状：大学生沉迷于游戏、影视剧、小说等等各种网络娱资源，而对于实体书，图书的利用并未充分，对于图书的处理大部分也是废弃，造成巨大浪费；各类社会人士也是疲于谋生更是无从闲暇来阅读，节奏越来越快的社会给了我们新一代越来越大的压力，我们甚至放弃了读书的念头，主张读书无用论；小程序的发展也是近些年来突飞猛进的一个行业，基于小程序的网上共享书城着实太少，不是以商业为目的就是内容太过狭隘，不够广大中国人民阅读，在我们中国，如此深厚的文化也就无法全国性普及，学问高者也就寥寥可数；时代之风引领着我们不断前行，小程序的魅力在于快速传播，简易使用，无需安装，可以在我们生活中留下一道美丽的彩虹，微信已经普及，甚至连有的老人也会用，如果再把小程序传播下去，把共享书城这道光传播下去，将对我们如今文化匮乏有很大的提升；很大大学生也是苦于资源匮乏，校园的资源分配问题有其道理，但大学生的困窘却无人理会，让学生自己去寻找，有的真的无异于大海捞针，如此这般，人才怎能不匮乏，又怎会有建国后那般人才济济之盛况；基于微信小程序的共享书城在某种程度上说，是亟待有志之士开发，而我作为本科大学生，深知自己技术方面不成熟，还需要成长，这个小程序对于我们提高文化素养，了解人类历史应该会有极大帮助；2018年，</w:t>
      </w:r>
      <w:r>
        <w:rPr>
          <w:rFonts w:hint="default" w:ascii="宋体" w:hAnsi="宋体"/>
          <w:b w:val="0"/>
          <w:kern w:val="2"/>
          <w:sz w:val="21"/>
          <w:szCs w:val="21"/>
          <w:u w:val="none"/>
          <w:lang w:val="en-US" w:eastAsia="zh-CN"/>
        </w:rPr>
        <w:t>共享书店出现一年了。从去年7月安徽新华推出首家共享书店迄今，尝试做共享书店者越来越多。乘着共享经济的东风，这种寻求突破传统经营模式困境的新尝试一直备受关注，也备受争议。业内有人认为它只是以“共享”的噱头做营销，也有人说此举是引发传统书店行业的变革。</w:t>
      </w:r>
      <w:r>
        <w:rPr>
          <w:rFonts w:hint="eastAsia" w:ascii="宋体" w:hAnsi="宋体"/>
          <w:b w:val="0"/>
          <w:kern w:val="2"/>
          <w:sz w:val="21"/>
          <w:szCs w:val="21"/>
          <w:u w:val="none"/>
          <w:lang w:val="en-US" w:eastAsia="zh-CN"/>
        </w:rPr>
        <w:t>而利用共享书店来做营销完全背弃了共享书店的出发点；安慰合肥三孝口新华书店全24小时营业，在工作日座位都已经占满，成了读书爱好者的读书胜地。</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firstLine="420" w:firstLineChars="200"/>
        <w:jc w:val="both"/>
        <w:textAlignment w:val="auto"/>
        <w:rPr>
          <w:rFonts w:hint="eastAsia" w:ascii="宋体" w:hAnsi="宋体"/>
          <w:b w:val="0"/>
          <w:kern w:val="2"/>
          <w:sz w:val="21"/>
          <w:szCs w:val="21"/>
          <w:u w:val="none"/>
          <w:lang w:val="en-US" w:eastAsia="zh-CN"/>
        </w:rPr>
      </w:pPr>
      <w:r>
        <w:rPr>
          <w:rFonts w:hint="eastAsia" w:ascii="宋体" w:hAnsi="宋体"/>
          <w:b w:val="0"/>
          <w:kern w:val="2"/>
          <w:sz w:val="21"/>
          <w:szCs w:val="21"/>
          <w:u w:val="none"/>
          <w:lang w:val="en-US" w:eastAsia="zh-CN"/>
        </w:rPr>
        <w:t>国外现状：目前国外还没有真正意义上的类似于这种的网上共享书城，由于网络盛行，在各个方面，实体书店的经营模式没有网上来的快，便捷，国外的很多网上书店都有很好的名声，诸如eBay，Depository等等网上书店都是供消费者买的，但他们的现状是营销，而我们的出发点在于传播我们的传统文化，所以国外的这种理念目前我是没有发现的，他们在学校里会体验到免费的书籍，免费的图书馆，但是他们的这种教育模式是竞争式教育，并非全然的自觉式教育。</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rPr>
          <w:rFonts w:hint="eastAsia" w:ascii="宋体" w:hAnsi="宋体"/>
          <w:b w:val="0"/>
          <w:kern w:val="2"/>
          <w:sz w:val="21"/>
          <w:szCs w:val="21"/>
          <w:u w:val="none"/>
          <w:lang w:val="en-US" w:eastAsia="zh-CN"/>
        </w:rPr>
      </w:pPr>
      <w:r>
        <w:rPr>
          <w:rFonts w:hint="eastAsia" w:ascii="宋体" w:hAnsi="宋体"/>
          <w:b w:val="0"/>
          <w:kern w:val="2"/>
          <w:sz w:val="21"/>
          <w:szCs w:val="21"/>
          <w:u w:val="none"/>
          <w:lang w:val="en-US" w:eastAsia="zh-CN"/>
        </w:rPr>
        <w:t>综合来说，我们国内的这种文化自信和文化自觉性的呼声很高，这也要求我们更多的人为之奋斗，为中华文化在中国人所在的每一片土地都留下我们中国人的风采，我们要文化自信。</w:t>
      </w:r>
    </w:p>
    <w:p>
      <w:pPr>
        <w:pStyle w:val="3"/>
        <w:numPr>
          <w:ilvl w:val="1"/>
          <w:numId w:val="1"/>
        </w:numPr>
        <w:bidi w:val="0"/>
        <w:rPr>
          <w:rFonts w:hint="eastAsia"/>
          <w:b w:val="0"/>
          <w:sz w:val="24"/>
          <w:szCs w:val="24"/>
          <w:u w:val="none"/>
          <w:lang w:val="en-US" w:eastAsia="zh-CN"/>
        </w:rPr>
      </w:pPr>
      <w:r>
        <w:rPr>
          <w:rFonts w:hint="eastAsia"/>
          <w:b w:val="0"/>
          <w:sz w:val="24"/>
          <w:szCs w:val="24"/>
          <w:u w:val="none"/>
          <w:lang w:val="en-US" w:eastAsia="zh-CN"/>
        </w:rPr>
        <w:t xml:space="preserve"> </w:t>
      </w:r>
      <w:bookmarkStart w:id="36" w:name="_Toc22264"/>
      <w:bookmarkStart w:id="37" w:name="_Toc25247"/>
      <w:bookmarkStart w:id="38" w:name="_Toc26741"/>
      <w:bookmarkStart w:id="39" w:name="_Toc31932"/>
      <w:bookmarkStart w:id="40" w:name="_Toc16506"/>
      <w:r>
        <w:rPr>
          <w:rFonts w:hint="eastAsia"/>
          <w:b w:val="0"/>
          <w:sz w:val="24"/>
          <w:szCs w:val="24"/>
          <w:u w:val="none"/>
          <w:lang w:val="en-US" w:eastAsia="zh-CN"/>
        </w:rPr>
        <w:t>论文研究内容</w:t>
      </w:r>
      <w:bookmarkEnd w:id="36"/>
      <w:bookmarkEnd w:id="37"/>
      <w:bookmarkEnd w:id="38"/>
      <w:bookmarkEnd w:id="39"/>
      <w:bookmarkEnd w:id="40"/>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ind w:leftChars="0" w:firstLine="420" w:firstLineChars="200"/>
        <w:textAlignment w:val="auto"/>
        <w:rPr>
          <w:rFonts w:hint="eastAsia" w:ascii="宋体" w:hAnsi="宋体"/>
          <w:b w:val="0"/>
          <w:kern w:val="2"/>
          <w:sz w:val="21"/>
          <w:szCs w:val="21"/>
          <w:u w:val="none"/>
          <w:lang w:val="en-US" w:eastAsia="zh-CN"/>
        </w:rPr>
      </w:pPr>
      <w:r>
        <w:rPr>
          <w:rFonts w:hint="eastAsia" w:ascii="宋体" w:hAnsi="宋体"/>
          <w:b w:val="0"/>
          <w:kern w:val="2"/>
          <w:sz w:val="21"/>
          <w:szCs w:val="21"/>
          <w:u w:val="none"/>
          <w:lang w:val="en-US" w:eastAsia="zh-CN"/>
        </w:rPr>
        <w:t>本课题主要是针对社会的广大群众文化素质进行反思的一次研究，中国广大群众出现弊端的情况屡屡出现，我们应该防患于未然，进行文化普及，特别是传统文化，应从小就普及这种思想，构建更美好的大中国。当然，作为大学生，是以自我为出发点，反观全人类，个人观点难免过于狭隘，所以还需要各路人士共同探讨和解决这类弊端，社会多元化，国家多元化，文化多元化，导致各种各样的人相处在一起，各执其主张，却没能归结于一点，有的宗教冲突，有的派别冲突，有的利益冲突，千奇百怪之事屡屡出现，中国还算太平，有共产主义的信仰支撑着我们中国人民，所以在文化面前需要统一信仰，全国人名，上下一心，众志成城，为中国之未来的繁荣富强而尽一份心出一份力。基于微信小程序的共享书城针对全国人民文化素养的进一步提升，还有提高自身的文化储备，为社会打造知史之才，也为苦于寻找书籍的给界人士提供门道，久而久之，广大人民群众都能知道国家之不易，人民之不易，也能知道儒家文化的深邃，道教的势与术， 诸如此类的历史文化精髓。</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ind w:leftChars="0" w:firstLine="420" w:firstLineChars="200"/>
        <w:textAlignment w:val="auto"/>
        <w:rPr>
          <w:rFonts w:hint="eastAsia" w:ascii="宋体" w:hAnsi="宋体"/>
          <w:b w:val="0"/>
          <w:kern w:val="2"/>
          <w:sz w:val="21"/>
          <w:szCs w:val="21"/>
          <w:u w:val="none"/>
          <w:lang w:val="en-US" w:eastAsia="zh-CN"/>
        </w:rPr>
      </w:pPr>
      <w:r>
        <w:rPr>
          <w:rFonts w:hint="eastAsia" w:ascii="宋体" w:hAnsi="宋体"/>
          <w:b w:val="0"/>
          <w:kern w:val="2"/>
          <w:sz w:val="21"/>
          <w:szCs w:val="21"/>
          <w:u w:val="none"/>
          <w:lang w:val="en-US" w:eastAsia="zh-CN"/>
        </w:rPr>
        <w:t>在前端方面，通过三大主页的设计，文章社区、共享社区、个人信息三大页面，完成前端所需要基本页面，还有美化工作，运用以前学习的HTML和CSS来进行wxml和wxss的开发工作，还有一些基础的配置文件，丰富页面的整体内容，同时还有全局配置和局部配置相互协调，促使前端工作的顺利进行。在这里，会使用到各种组件来完成页面开发，同时还会发送一些外部请求以达到一些动态效果，包括日历等，也能够转发，实现多功能。Swiper组件实现动态的轮播图效果，给读者有一个很好的体验效果，当然还会有一些小的动态效果增加页面的炫酷。在后端开发中，遇到的问题会更多一些，我决定用Java作为后端开发语言，通过三层架构的思想实现基本的一个请求--&gt;处理--&gt;响应的基本流程，在其中我们会编写各种工具类来处理我们的数据，也会编写各种服务类来处理我们的数据对象，还会有各种操作类，实现数据操作，而</w:t>
      </w:r>
      <w:del w:id="43" w:author="jh" w:date="2021-05-07T15:02:48Z">
        <w:r>
          <w:rPr>
            <w:rFonts w:hint="default" w:ascii="宋体" w:hAnsi="宋体"/>
            <w:b w:val="0"/>
            <w:kern w:val="2"/>
            <w:sz w:val="21"/>
            <w:szCs w:val="21"/>
            <w:u w:val="none"/>
            <w:lang w:val="en-US" w:eastAsia="zh-CN"/>
          </w:rPr>
          <w:delText>再次</w:delText>
        </w:r>
      </w:del>
      <w:ins w:id="44" w:author="jh" w:date="2021-05-07T15:02:49Z">
        <w:r>
          <w:rPr>
            <w:rFonts w:hint="eastAsia" w:ascii="宋体" w:hAnsi="宋体"/>
            <w:b w:val="0"/>
            <w:kern w:val="2"/>
            <w:sz w:val="21"/>
            <w:szCs w:val="21"/>
            <w:u w:val="none"/>
            <w:lang w:val="en-US" w:eastAsia="zh-CN"/>
          </w:rPr>
          <w:t>在此</w:t>
        </w:r>
      </w:ins>
      <w:r>
        <w:rPr>
          <w:rFonts w:hint="eastAsia" w:ascii="宋体" w:hAnsi="宋体"/>
          <w:b w:val="0"/>
          <w:kern w:val="2"/>
          <w:sz w:val="21"/>
          <w:szCs w:val="21"/>
          <w:u w:val="none"/>
          <w:lang w:val="en-US" w:eastAsia="zh-CN"/>
        </w:rPr>
        <w:t>之前，我会做大量的数据库设计，分析好所有的需求，以备数据库设计的合理性，也可以通过模糊查询搜索一些基本的文章，让用户体验效变得更好。还有服务器的配置，需要申请一个服务器，来接收小程序发出的各种请求，然后再处理和响应。</w:t>
      </w:r>
    </w:p>
    <w:p>
      <w:pPr>
        <w:keepNext w:val="0"/>
        <w:keepLines w:val="0"/>
        <w:pageBreakBefore w:val="0"/>
        <w:numPr>
          <w:ilvl w:val="0"/>
          <w:numId w:val="0"/>
        </w:numPr>
        <w:kinsoku/>
        <w:wordWrap/>
        <w:overflowPunct/>
        <w:topLinePunct w:val="0"/>
        <w:autoSpaceDE/>
        <w:autoSpaceDN/>
        <w:bidi w:val="0"/>
        <w:adjustRightInd/>
        <w:snapToGrid/>
        <w:spacing w:before="157" w:beforeLines="50" w:after="157" w:afterLines="50"/>
        <w:ind w:leftChars="0" w:firstLine="420" w:firstLineChars="200"/>
        <w:textAlignment w:val="auto"/>
        <w:rPr>
          <w:rFonts w:ascii="宋体" w:hAnsi="宋体" w:eastAsia="宋体" w:cs="Times New Roman"/>
          <w:sz w:val="24"/>
          <w:szCs w:val="24"/>
        </w:rPr>
      </w:pPr>
      <w:r>
        <w:rPr>
          <w:rFonts w:hint="eastAsia" w:ascii="宋体" w:hAnsi="宋体"/>
          <w:b w:val="0"/>
          <w:kern w:val="2"/>
          <w:sz w:val="21"/>
          <w:szCs w:val="21"/>
          <w:u w:val="none"/>
          <w:lang w:val="en-US" w:eastAsia="zh-CN"/>
        </w:rPr>
        <w:t>利用微信小程序的三层架构，视图层、逻辑层和数据层。视图层和逻辑层分离，通过数据驱动，事件交互，不直接操作DOM，视图层负责渲染页面结构，逻辑层负责逻辑处理、数据请求、接口调用等，视图层与逻辑层通过数据和事件进行通信，逻辑层提供数据给视图层，视图层通过绑定/捕获事件发起交互让逻辑层处理。视图使用WebView渲染，JS由JSCore(IOS)/X5(Android)/nmjs(DevTool)渲染解析。JSBridge下架起上层开发与Native（系统层）的桥梁，使得</w:t>
      </w:r>
      <w:r>
        <w:rPr>
          <w:rFonts w:hint="eastAsia" w:ascii="宋体" w:hAnsi="宋体"/>
          <w:b w:val="0"/>
          <w:kern w:val="2"/>
          <w:sz w:val="21"/>
          <w:szCs w:val="21"/>
          <w:u w:val="none"/>
          <w:lang w:val="en-US" w:eastAsia="zh-CN"/>
        </w:rPr>
        <w:fldChar w:fldCharType="begin"/>
      </w:r>
      <w:r>
        <w:rPr>
          <w:rFonts w:hint="eastAsia" w:ascii="宋体" w:hAnsi="宋体"/>
          <w:b w:val="0"/>
          <w:kern w:val="2"/>
          <w:sz w:val="21"/>
          <w:szCs w:val="21"/>
          <w:u w:val="none"/>
          <w:lang w:val="en-US" w:eastAsia="zh-CN"/>
        </w:rPr>
        <w:instrText xml:space="preserve"> HYPERLINK "http://www.wxapp-union.com/" \t "https://www.cnblogs.com/yangpeng0517/p/_blank" </w:instrText>
      </w:r>
      <w:r>
        <w:rPr>
          <w:rFonts w:hint="eastAsia" w:ascii="宋体" w:hAnsi="宋体"/>
          <w:b w:val="0"/>
          <w:kern w:val="2"/>
          <w:sz w:val="21"/>
          <w:szCs w:val="21"/>
          <w:u w:val="none"/>
          <w:lang w:val="en-US" w:eastAsia="zh-CN"/>
        </w:rPr>
        <w:fldChar w:fldCharType="separate"/>
      </w:r>
      <w:r>
        <w:rPr>
          <w:rFonts w:hint="eastAsia" w:ascii="宋体" w:hAnsi="宋体"/>
          <w:b w:val="0"/>
          <w:kern w:val="2"/>
          <w:sz w:val="21"/>
          <w:szCs w:val="21"/>
          <w:u w:val="none"/>
          <w:lang w:val="en-US" w:eastAsia="zh-CN"/>
        </w:rPr>
        <w:t>小程序</w:t>
      </w:r>
      <w:r>
        <w:rPr>
          <w:rFonts w:hint="eastAsia" w:ascii="宋体" w:hAnsi="宋体"/>
          <w:b w:val="0"/>
          <w:kern w:val="2"/>
          <w:sz w:val="21"/>
          <w:szCs w:val="21"/>
          <w:u w:val="none"/>
          <w:lang w:val="en-US" w:eastAsia="zh-CN"/>
        </w:rPr>
        <w:fldChar w:fldCharType="end"/>
      </w:r>
      <w:r>
        <w:rPr>
          <w:rFonts w:hint="eastAsia" w:ascii="宋体" w:hAnsi="宋体"/>
          <w:b w:val="0"/>
          <w:kern w:val="2"/>
          <w:sz w:val="21"/>
          <w:szCs w:val="21"/>
          <w:u w:val="none"/>
          <w:lang w:val="en-US" w:eastAsia="zh-CN"/>
        </w:rPr>
        <w:t>可通过API使用原生的功能，且部分组件为原生组件实现，从而有良好体验。同时进行组件式开发，使整体性更加紧凑。</w:t>
      </w:r>
    </w:p>
    <w:p>
      <w:pPr>
        <w:pStyle w:val="3"/>
        <w:numPr>
          <w:ilvl w:val="0"/>
          <w:numId w:val="0"/>
        </w:numPr>
        <w:bidi w:val="0"/>
        <w:ind w:leftChars="0"/>
        <w:rPr>
          <w:rFonts w:hint="eastAsia"/>
          <w:b w:val="0"/>
          <w:sz w:val="24"/>
          <w:szCs w:val="24"/>
          <w:u w:val="none"/>
          <w:lang w:val="en-US" w:eastAsia="zh-CN"/>
        </w:rPr>
      </w:pPr>
      <w:bookmarkStart w:id="41" w:name="_Toc19738"/>
      <w:bookmarkStart w:id="42" w:name="_Toc21006"/>
      <w:bookmarkStart w:id="43" w:name="_Toc21990"/>
      <w:bookmarkStart w:id="44" w:name="_Toc3552"/>
      <w:bookmarkStart w:id="45" w:name="_Toc1268"/>
      <w:r>
        <w:rPr>
          <w:rFonts w:hint="eastAsia"/>
          <w:b w:val="0"/>
          <w:sz w:val="24"/>
          <w:szCs w:val="24"/>
          <w:u w:val="none"/>
          <w:lang w:val="en-US" w:eastAsia="zh-CN"/>
        </w:rPr>
        <w:t>1.4 论文组织结构</w:t>
      </w:r>
      <w:bookmarkEnd w:id="41"/>
      <w:bookmarkEnd w:id="42"/>
      <w:bookmarkEnd w:id="43"/>
      <w:bookmarkEnd w:id="44"/>
      <w:bookmarkEnd w:id="45"/>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本论文最终实现基本的文化书籍阅读功能，整体上系统开发基于微信小程序和Spring Boot开发的共享书城的设计与实现，实现基本功能，各项指标合格，最终写成论文和报告的形式。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ins w:id="45" w:author="jh" w:date="2021-05-07T15:04:35Z"/>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系统开发过程中，遇到了各种问题，环境搭建，服务器配置，前端开发，后端开发等等，遇到问题通过网上查询或询问同学导师都得到了合理解决，利用团队协作，向前辈学习，自学各种视频资源，最终实现论文的整体效果和系统开发的大体功能。整个系统逻辑紧密，本人在开发系统过程中，做了以下工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ins w:id="46" w:author="jh" w:date="2021-05-07T15:04:44Z">
        <w:r>
          <w:rPr>
            <w:rFonts w:hint="eastAsia" w:ascii="宋体" w:hAnsi="宋体" w:cs="宋体"/>
            <w:sz w:val="21"/>
            <w:szCs w:val="21"/>
            <w:lang w:val="en-US" w:eastAsia="zh-CN"/>
          </w:rPr>
          <w:t>这个</w:t>
        </w:r>
      </w:ins>
      <w:ins w:id="47" w:author="jh" w:date="2021-05-07T15:04:46Z">
        <w:r>
          <w:rPr>
            <w:rFonts w:hint="eastAsia" w:ascii="宋体" w:hAnsi="宋体" w:cs="宋体"/>
            <w:sz w:val="21"/>
            <w:szCs w:val="21"/>
            <w:lang w:val="en-US" w:eastAsia="zh-CN"/>
          </w:rPr>
          <w:t>部分</w:t>
        </w:r>
      </w:ins>
      <w:ins w:id="48" w:author="jh" w:date="2021-05-07T15:04:51Z">
        <w:r>
          <w:rPr>
            <w:rFonts w:hint="eastAsia" w:ascii="宋体" w:hAnsi="宋体" w:cs="宋体"/>
            <w:sz w:val="21"/>
            <w:szCs w:val="21"/>
            <w:lang w:val="en-US" w:eastAsia="zh-CN"/>
          </w:rPr>
          <w:t>简要描述</w:t>
        </w:r>
      </w:ins>
      <w:ins w:id="49" w:author="jh" w:date="2021-05-07T15:04:52Z">
        <w:r>
          <w:rPr>
            <w:rFonts w:hint="eastAsia" w:ascii="宋体" w:hAnsi="宋体" w:cs="宋体"/>
            <w:sz w:val="21"/>
            <w:szCs w:val="21"/>
            <w:lang w:val="en-US" w:eastAsia="zh-CN"/>
          </w:rPr>
          <w:t>，</w:t>
        </w:r>
      </w:ins>
      <w:ins w:id="50" w:author="jh" w:date="2021-05-07T15:04:53Z">
        <w:r>
          <w:rPr>
            <w:rFonts w:hint="eastAsia" w:ascii="宋体" w:hAnsi="宋体" w:cs="宋体"/>
            <w:sz w:val="21"/>
            <w:szCs w:val="21"/>
            <w:lang w:val="en-US" w:eastAsia="zh-CN"/>
          </w:rPr>
          <w:t>每个</w:t>
        </w:r>
      </w:ins>
      <w:ins w:id="51" w:author="jh" w:date="2021-05-07T15:04:55Z">
        <w:r>
          <w:rPr>
            <w:rFonts w:hint="eastAsia" w:ascii="宋体" w:hAnsi="宋体" w:cs="宋体"/>
            <w:sz w:val="21"/>
            <w:szCs w:val="21"/>
            <w:lang w:val="en-US" w:eastAsia="zh-CN"/>
          </w:rPr>
          <w:t>章节</w:t>
        </w:r>
      </w:ins>
      <w:ins w:id="52" w:author="jh" w:date="2021-05-07T15:05:00Z">
        <w:r>
          <w:rPr>
            <w:rFonts w:hint="eastAsia" w:ascii="宋体" w:hAnsi="宋体" w:cs="宋体"/>
            <w:sz w:val="21"/>
            <w:szCs w:val="21"/>
            <w:lang w:val="en-US" w:eastAsia="zh-CN"/>
          </w:rPr>
          <w:t>组织了</w:t>
        </w:r>
      </w:ins>
      <w:ins w:id="53" w:author="jh" w:date="2021-05-07T15:05:01Z">
        <w:r>
          <w:rPr>
            <w:rFonts w:hint="eastAsia" w:ascii="宋体" w:hAnsi="宋体" w:cs="宋体"/>
            <w:sz w:val="21"/>
            <w:szCs w:val="21"/>
            <w:lang w:val="en-US" w:eastAsia="zh-CN"/>
          </w:rPr>
          <w:t>哪些</w:t>
        </w:r>
      </w:ins>
      <w:ins w:id="54" w:author="jh" w:date="2021-05-07T15:05:02Z">
        <w:r>
          <w:rPr>
            <w:rFonts w:hint="eastAsia" w:ascii="宋体" w:hAnsi="宋体" w:cs="宋体"/>
            <w:sz w:val="21"/>
            <w:szCs w:val="21"/>
            <w:lang w:val="en-US" w:eastAsia="zh-CN"/>
          </w:rPr>
          <w:t>内容</w:t>
        </w:r>
      </w:ins>
      <w:ins w:id="55" w:author="jh" w:date="2021-05-07T15:05:06Z">
        <w:r>
          <w:rPr>
            <w:rFonts w:hint="eastAsia" w:ascii="宋体" w:hAnsi="宋体" w:cs="宋体"/>
            <w:sz w:val="21"/>
            <w:szCs w:val="21"/>
            <w:lang w:val="en-US" w:eastAsia="zh-CN"/>
          </w:rPr>
          <w:t>。</w:t>
        </w:r>
      </w:ins>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整个系统的需求分析与可行性设计 </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157" w:beforeLines="50" w:after="157" w:afterLines="50"/>
        <w:ind w:left="0" w:leftChars="0" w:firstLine="45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整个系统的整体思路把握</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157" w:beforeLines="50" w:after="157" w:afterLines="50"/>
        <w:ind w:left="0" w:leftChars="0" w:firstLine="45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控制流程图的设计</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157" w:beforeLines="50" w:after="157" w:afterLines="50"/>
        <w:ind w:left="0" w:leftChars="0" w:firstLine="45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系统的功能测试</w:t>
      </w:r>
    </w:p>
    <w:p>
      <w:pPr>
        <w:pStyle w:val="18"/>
        <w:keepNext w:val="0"/>
        <w:keepLines w:val="0"/>
        <w:pageBreakBefore w:val="0"/>
        <w:numPr>
          <w:ilvl w:val="0"/>
          <w:numId w:val="2"/>
        </w:numPr>
        <w:tabs>
          <w:tab w:val="right" w:leader="dot" w:pos="8306"/>
        </w:tabs>
        <w:kinsoku/>
        <w:wordWrap/>
        <w:overflowPunct/>
        <w:topLinePunct w:val="0"/>
        <w:autoSpaceDE/>
        <w:autoSpaceDN/>
        <w:bidi w:val="0"/>
        <w:adjustRightInd/>
        <w:snapToGrid/>
        <w:spacing w:before="157" w:beforeLines="50" w:after="157" w:afterLines="50"/>
        <w:ind w:left="0" w:leftChars="0" w:firstLine="450" w:firstLineChars="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总结和致谢</w:t>
      </w:r>
    </w:p>
    <w:p>
      <w:pPr>
        <w:pStyle w:val="2"/>
        <w:numPr>
          <w:ilvl w:val="0"/>
          <w:numId w:val="0"/>
        </w:numPr>
        <w:bidi w:val="0"/>
        <w:jc w:val="both"/>
        <w:outlineLvl w:val="0"/>
        <w:rPr>
          <w:rFonts w:hint="eastAsia" w:ascii="黑体" w:hAnsi="黑体" w:eastAsia="黑体" w:cs="黑体"/>
          <w:b w:val="0"/>
          <w:bCs/>
          <w:sz w:val="28"/>
          <w:szCs w:val="28"/>
          <w:u w:val="none"/>
          <w:lang w:val="en-US" w:eastAsia="zh-CN"/>
        </w:rPr>
      </w:pPr>
      <w:bookmarkStart w:id="46" w:name="_Toc17795"/>
      <w:bookmarkStart w:id="47" w:name="_Toc31918"/>
      <w:bookmarkStart w:id="48" w:name="_Toc23141"/>
      <w:r>
        <w:rPr>
          <w:rFonts w:hint="eastAsia" w:ascii="黑体" w:hAnsi="黑体" w:eastAsia="黑体" w:cs="黑体"/>
          <w:b w:val="0"/>
          <w:bCs/>
          <w:sz w:val="28"/>
          <w:szCs w:val="28"/>
          <w:u w:val="none"/>
          <w:lang w:val="en-US" w:eastAsia="zh-CN"/>
        </w:rPr>
        <w:t xml:space="preserve">2 </w:t>
      </w:r>
      <w:bookmarkStart w:id="49" w:name="_Toc32046"/>
      <w:bookmarkStart w:id="50" w:name="_Toc25005"/>
      <w:bookmarkStart w:id="51" w:name="_Toc29236"/>
      <w:r>
        <w:rPr>
          <w:rFonts w:hint="eastAsia" w:ascii="黑体" w:hAnsi="黑体" w:eastAsia="黑体" w:cs="黑体"/>
          <w:b w:val="0"/>
          <w:bCs/>
          <w:sz w:val="28"/>
          <w:szCs w:val="28"/>
          <w:u w:val="none"/>
          <w:lang w:val="en-US" w:eastAsia="zh-CN"/>
        </w:rPr>
        <w:t>相关理论与技术</w:t>
      </w:r>
      <w:bookmarkEnd w:id="46"/>
      <w:bookmarkEnd w:id="47"/>
      <w:bookmarkEnd w:id="48"/>
      <w:bookmarkEnd w:id="49"/>
      <w:bookmarkEnd w:id="50"/>
      <w:bookmarkEnd w:id="51"/>
    </w:p>
    <w:p>
      <w:pPr>
        <w:pStyle w:val="3"/>
        <w:bidi w:val="0"/>
        <w:rPr>
          <w:rFonts w:hint="eastAsia" w:ascii="黑体" w:hAnsi="黑体" w:eastAsia="黑体" w:cs="黑体"/>
          <w:sz w:val="24"/>
          <w:szCs w:val="24"/>
          <w:u w:val="none"/>
          <w:lang w:val="en-US" w:eastAsia="zh-CN"/>
        </w:rPr>
      </w:pPr>
      <w:bookmarkStart w:id="52" w:name="_Toc13284"/>
      <w:bookmarkStart w:id="53" w:name="_Toc3627"/>
      <w:bookmarkStart w:id="54" w:name="_Toc18128"/>
      <w:bookmarkStart w:id="55" w:name="_Toc25941"/>
      <w:bookmarkStart w:id="56" w:name="_Toc1222"/>
      <w:r>
        <w:rPr>
          <w:rFonts w:hint="eastAsia" w:ascii="黑体" w:hAnsi="黑体" w:eastAsia="黑体" w:cs="黑体"/>
          <w:sz w:val="24"/>
          <w:szCs w:val="24"/>
          <w:u w:val="none"/>
          <w:lang w:val="en-US" w:eastAsia="zh-CN"/>
        </w:rPr>
        <w:t>2.1 微信小程序的运行原理</w:t>
      </w:r>
      <w:bookmarkEnd w:id="52"/>
      <w:bookmarkEnd w:id="53"/>
      <w:bookmarkEnd w:id="54"/>
      <w:bookmarkEnd w:id="55"/>
      <w:bookmarkEnd w:id="5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下载开发工具，了解了</w:t>
      </w:r>
      <w:del w:id="56" w:author="jh" w:date="2021-05-07T15:05:21Z">
        <w:r>
          <w:rPr>
            <w:rFonts w:hint="eastAsia" w:ascii="宋体" w:hAnsi="宋体" w:eastAsia="宋体" w:cs="宋体"/>
            <w:sz w:val="21"/>
            <w:szCs w:val="21"/>
            <w:lang w:val="en-US" w:eastAsia="zh-CN"/>
          </w:rPr>
          <w:delText>基本的</w:delText>
        </w:r>
      </w:del>
      <w:r>
        <w:rPr>
          <w:rFonts w:hint="eastAsia" w:ascii="宋体" w:hAnsi="宋体" w:eastAsia="宋体" w:cs="宋体"/>
          <w:sz w:val="21"/>
          <w:szCs w:val="21"/>
          <w:lang w:val="en-US" w:eastAsia="zh-CN"/>
        </w:rPr>
        <w:t>微信小程序的基本</w:t>
      </w:r>
      <w:del w:id="57" w:author="jh" w:date="2021-05-07T15:05:25Z">
        <w:r>
          <w:rPr>
            <w:rFonts w:hint="eastAsia" w:ascii="宋体" w:hAnsi="宋体" w:eastAsia="宋体" w:cs="宋体"/>
            <w:sz w:val="21"/>
            <w:szCs w:val="21"/>
            <w:lang w:val="en-US" w:eastAsia="zh-CN"/>
          </w:rPr>
          <w:delText>与</w:delText>
        </w:r>
      </w:del>
      <w:r>
        <w:rPr>
          <w:rFonts w:hint="eastAsia" w:ascii="宋体" w:hAnsi="宋体" w:eastAsia="宋体" w:cs="宋体"/>
          <w:sz w:val="21"/>
          <w:szCs w:val="21"/>
          <w:lang w:val="en-US" w:eastAsia="zh-CN"/>
        </w:rPr>
        <w:t>原理。Wxml格式的文件相当于网页浏览页面的HTML页面，进行基本页面的开发，wxss则是起到美化页面，页面布局等作用，相当也web开发的css文件。json是一种数据格式，并不是编程语言，用来配置静态页面的角色，在小程序里面有全局配置和局部配置，小程序的全局配置文件则是app.json文件用来配置整个页面的全局角色配置，头部颜色，tabbar的设置，头部导航栏设置，pages字段 —— 用于描述当前小程序所有页面路径，这是为了让微信客户端知道当前你的小程序页面定义在哪个目录。window字段用来定义小程序所有页面的顶部背景颜色，文字颜色定义等。Js文件则用于逻辑交互，一个服务仅仅只有界面展示是不够的，还需要和用户做交互：响应用户的点击、获取用户的位置等等。在小程序里边，我们就通过编写</w:t>
      </w:r>
      <w:del w:id="58" w:author="jh" w:date="2021-05-07T15:06:06Z">
        <w:r>
          <w:rPr>
            <w:rFonts w:hint="eastAsia" w:ascii="宋体" w:hAnsi="宋体" w:eastAsia="宋体" w:cs="宋体"/>
            <w:sz w:val="21"/>
            <w:szCs w:val="21"/>
            <w:lang w:val="en-US" w:eastAsia="zh-CN"/>
          </w:rPr>
          <w:delText> </w:delText>
        </w:r>
      </w:del>
      <w:r>
        <w:rPr>
          <w:rFonts w:hint="eastAsia" w:ascii="宋体" w:hAnsi="宋体" w:eastAsia="宋体" w:cs="宋体"/>
          <w:sz w:val="21"/>
          <w:szCs w:val="21"/>
          <w:lang w:val="en-US" w:eastAsia="zh-CN"/>
        </w:rPr>
        <w:t>JS</w:t>
      </w:r>
      <w:del w:id="59" w:author="jh" w:date="2021-05-07T15:06:08Z">
        <w:r>
          <w:rPr>
            <w:rFonts w:hint="eastAsia" w:ascii="宋体" w:hAnsi="宋体" w:eastAsia="宋体" w:cs="宋体"/>
            <w:sz w:val="21"/>
            <w:szCs w:val="21"/>
            <w:lang w:val="en-US" w:eastAsia="zh-CN"/>
          </w:rPr>
          <w:delText> </w:delText>
        </w:r>
      </w:del>
      <w:r>
        <w:rPr>
          <w:rFonts w:hint="eastAsia" w:ascii="宋体" w:hAnsi="宋体" w:eastAsia="宋体" w:cs="宋体"/>
          <w:sz w:val="21"/>
          <w:szCs w:val="21"/>
          <w:lang w:val="en-US" w:eastAsia="zh-CN"/>
        </w:rPr>
        <w:t>脚本文件来处理用户的操作。这就是基本的四个文件，用来配置和开发每一个页面。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小程序开发的环境分为页面渲染层和逻辑交互层，wxml和wxss扮演渲染层的角色，进行页面布局开发，js扮演逻辑交互层的角色，进行页面数据和各种事件的处理。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小程序的渲染层和逻辑层分别由2个线程管理：渲染层的界面使用了WebView 进行渲染；逻辑层采用JsCore线程运行JS脚本。一个小程序存在多个界面，所以渲染层存在多个WebView线程，这两个线程的通信会经由微信客户端（下文中也会采用Native来代指微信客户端）做中转，逻辑层发送网络请求也经由Native转发，小程序的通信模型下图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textAlignment w:val="auto"/>
        <w:rPr>
          <w:rFonts w:hint="eastAsia"/>
          <w:b w:val="0"/>
          <w:bCs/>
          <w:sz w:val="21"/>
          <w:szCs w:val="21"/>
          <w:u w:val="none"/>
          <w:lang w:val="en-US" w:eastAsia="zh-CN"/>
        </w:rPr>
      </w:pPr>
      <w:r>
        <w:rPr>
          <w:rFonts w:ascii="宋体" w:hAnsi="宋体" w:eastAsia="宋体" w:cs="宋体"/>
          <w:sz w:val="24"/>
          <w:szCs w:val="24"/>
        </w:rPr>
        <w:drawing>
          <wp:inline distT="0" distB="0" distL="114300" distR="114300">
            <wp:extent cx="6014720" cy="3678555"/>
            <wp:effectExtent l="0" t="0" r="5080" b="952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0"/>
                    <a:stretch>
                      <a:fillRect/>
                    </a:stretch>
                  </pic:blipFill>
                  <pic:spPr>
                    <a:xfrm>
                      <a:off x="0" y="0"/>
                      <a:ext cx="6014720" cy="3678555"/>
                    </a:xfrm>
                    <a:prstGeom prst="rect">
                      <a:avLst/>
                    </a:prstGeom>
                    <a:noFill/>
                    <a:ln w="9525">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app.json文件的pages字段可以配置当前小程序的所有页面路径，整个小程序只有一个应用实例，而这个应用实例是所有页面所共享的，而微信小程序很强大的功能在于组件化开发和API的调用上面，通过调用官方API可以实现地图，微信支付等众多功能。</w:t>
      </w:r>
    </w:p>
    <w:p>
      <w:pPr>
        <w:pStyle w:val="4"/>
        <w:bidi w:val="0"/>
        <w:rPr>
          <w:rFonts w:hint="eastAsia" w:ascii="黑体" w:hAnsi="黑体" w:eastAsia="黑体" w:cs="黑体"/>
          <w:b w:val="0"/>
          <w:bCs w:val="0"/>
          <w:sz w:val="24"/>
          <w:szCs w:val="24"/>
          <w:u w:val="none"/>
          <w:lang w:val="en-US" w:eastAsia="zh-CN"/>
        </w:rPr>
      </w:pPr>
      <w:bookmarkStart w:id="57" w:name="_Toc23174"/>
      <w:bookmarkStart w:id="58" w:name="_Toc28964"/>
      <w:bookmarkStart w:id="59" w:name="_Toc20710"/>
      <w:bookmarkStart w:id="60" w:name="_Toc23037"/>
      <w:bookmarkStart w:id="61" w:name="_Toc26126"/>
      <w:r>
        <w:rPr>
          <w:rFonts w:hint="eastAsia" w:ascii="黑体" w:hAnsi="黑体" w:eastAsia="黑体" w:cs="黑体"/>
          <w:b w:val="0"/>
          <w:bCs w:val="0"/>
          <w:sz w:val="24"/>
          <w:szCs w:val="24"/>
          <w:u w:val="none"/>
          <w:lang w:val="en-US" w:eastAsia="zh-CN"/>
        </w:rPr>
        <w:t>2.1.1 微信小程序的配置</w:t>
      </w:r>
      <w:bookmarkEnd w:id="57"/>
      <w:bookmarkEnd w:id="58"/>
      <w:bookmarkEnd w:id="59"/>
      <w:bookmarkEnd w:id="60"/>
      <w:bookmarkEnd w:id="61"/>
    </w:p>
    <w:p>
      <w:pPr>
        <w:pStyle w:val="5"/>
        <w:bidi w:val="0"/>
        <w:rPr>
          <w:rFonts w:hint="eastAsia" w:ascii="黑体" w:hAnsi="黑体" w:eastAsia="黑体" w:cs="黑体"/>
          <w:sz w:val="24"/>
          <w:szCs w:val="24"/>
          <w:u w:val="none"/>
          <w:lang w:val="en-US" w:eastAsia="zh-CN"/>
        </w:rPr>
      </w:pPr>
      <w:bookmarkStart w:id="62" w:name="_Toc2899"/>
      <w:r>
        <w:rPr>
          <w:rFonts w:hint="eastAsia" w:ascii="黑体" w:hAnsi="黑体" w:eastAsia="黑体" w:cs="黑体"/>
          <w:sz w:val="24"/>
          <w:szCs w:val="24"/>
          <w:u w:val="none"/>
          <w:lang w:val="en-US" w:eastAsia="zh-CN"/>
        </w:rPr>
        <w:t>2.1.1.1 全局配置</w:t>
      </w:r>
      <w:bookmarkEnd w:id="6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app.json文件中对微信小程序进行全局配置，pages字段可以配置yye页面文件的路径，在windows字段可以配置头部标题颜色和背景颜色配置，networkTimeout可以设置网络请求超时的相关配置，还可以设置多个tabbar，来做全局配置。</w:t>
      </w:r>
    </w:p>
    <w:p>
      <w:pPr>
        <w:pStyle w:val="5"/>
        <w:bidi w:val="0"/>
        <w:rPr>
          <w:rFonts w:hint="eastAsia" w:ascii="黑体" w:hAnsi="黑体" w:eastAsia="黑体" w:cs="黑体"/>
          <w:sz w:val="24"/>
          <w:szCs w:val="24"/>
          <w:u w:val="none"/>
          <w:lang w:val="en-US" w:eastAsia="zh-CN"/>
        </w:rPr>
      </w:pPr>
      <w:bookmarkStart w:id="63" w:name="_Toc17385"/>
      <w:r>
        <w:rPr>
          <w:rFonts w:hint="eastAsia" w:ascii="黑体" w:hAnsi="黑体" w:eastAsia="黑体" w:cs="黑体"/>
          <w:sz w:val="24"/>
          <w:szCs w:val="24"/>
          <w:u w:val="none"/>
          <w:lang w:val="en-US" w:eastAsia="zh-CN"/>
        </w:rPr>
        <w:t>2.1.1.2 页面配置</w:t>
      </w:r>
      <w:bookmarkEnd w:id="6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每一个页面都会对应有一个json文件，来做当前页面的配置，页面中配置会覆盖全局配置中的信息，实现自定义页面配置。</w:t>
      </w:r>
    </w:p>
    <w:p>
      <w:pPr>
        <w:pStyle w:val="5"/>
        <w:bidi w:val="0"/>
        <w:rPr>
          <w:rFonts w:hint="eastAsia" w:ascii="黑体" w:hAnsi="黑体" w:eastAsia="黑体" w:cs="黑体"/>
          <w:sz w:val="24"/>
          <w:szCs w:val="24"/>
          <w:u w:val="none"/>
          <w:lang w:val="en-US" w:eastAsia="zh-CN"/>
        </w:rPr>
      </w:pPr>
      <w:bookmarkStart w:id="64" w:name="_Toc19940"/>
      <w:r>
        <w:rPr>
          <w:rFonts w:hint="eastAsia" w:ascii="黑体" w:hAnsi="黑体" w:eastAsia="黑体" w:cs="黑体"/>
          <w:sz w:val="24"/>
          <w:szCs w:val="24"/>
          <w:u w:val="none"/>
          <w:lang w:val="en-US" w:eastAsia="zh-CN"/>
        </w:rPr>
        <w:t>2.1.1.3 sitemap配置</w:t>
      </w:r>
      <w:bookmarkEnd w:id="64"/>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小程序根目录下的 sitemap.json 文件用来配置小程序及其页面是否允许被微信索引。</w:t>
      </w:r>
    </w:p>
    <w:p>
      <w:pPr>
        <w:pStyle w:val="4"/>
        <w:bidi w:val="0"/>
        <w:rPr>
          <w:rFonts w:hint="eastAsia" w:ascii="黑体" w:hAnsi="黑体" w:eastAsia="黑体" w:cs="黑体"/>
          <w:b w:val="0"/>
          <w:bCs w:val="0"/>
          <w:sz w:val="24"/>
          <w:szCs w:val="24"/>
          <w:u w:val="none"/>
          <w:lang w:val="en-US" w:eastAsia="zh-CN"/>
        </w:rPr>
      </w:pPr>
      <w:bookmarkStart w:id="65" w:name="_Toc30620"/>
      <w:bookmarkStart w:id="66" w:name="_Toc22905"/>
      <w:bookmarkStart w:id="67" w:name="_Toc19949"/>
      <w:bookmarkStart w:id="68" w:name="_Toc18204"/>
      <w:bookmarkStart w:id="69" w:name="_Toc30451"/>
      <w:r>
        <w:rPr>
          <w:rFonts w:hint="eastAsia" w:ascii="黑体" w:hAnsi="黑体" w:eastAsia="黑体" w:cs="黑体"/>
          <w:b w:val="0"/>
          <w:bCs w:val="0"/>
          <w:sz w:val="24"/>
          <w:szCs w:val="24"/>
          <w:u w:val="none"/>
          <w:lang w:val="en-US" w:eastAsia="zh-CN"/>
        </w:rPr>
        <w:t>2.1.2 微信小程序的自定义组件</w:t>
      </w:r>
      <w:bookmarkEnd w:id="65"/>
      <w:bookmarkEnd w:id="66"/>
      <w:bookmarkEnd w:id="67"/>
      <w:bookmarkEnd w:id="68"/>
      <w:bookmarkEnd w:id="69"/>
    </w:p>
    <w:p>
      <w:pPr>
        <w:pStyle w:val="5"/>
        <w:bidi w:val="0"/>
        <w:rPr>
          <w:rFonts w:hint="eastAsia" w:ascii="黑体" w:hAnsi="黑体" w:eastAsia="黑体" w:cs="黑体"/>
          <w:sz w:val="24"/>
          <w:szCs w:val="24"/>
          <w:u w:val="none"/>
          <w:lang w:val="en-US" w:eastAsia="zh-CN"/>
        </w:rPr>
      </w:pPr>
      <w:bookmarkStart w:id="70" w:name="_Toc2131"/>
      <w:r>
        <w:rPr>
          <w:rFonts w:hint="eastAsia" w:ascii="黑体" w:hAnsi="黑体" w:eastAsia="黑体" w:cs="黑体"/>
          <w:sz w:val="24"/>
          <w:szCs w:val="24"/>
          <w:u w:val="none"/>
          <w:lang w:val="en-US" w:eastAsia="zh-CN"/>
        </w:rPr>
        <w:t>2.1.2.1 视图容器</w:t>
      </w:r>
      <w:bookmarkEnd w:id="70"/>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Cover-view可覆盖的原生组件包括 </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"https://developers.weixin.qq.com/miniprogram/dev/component/map.html"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map</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"https://developers.weixin.qq.com/miniprogram/dev/component/video.html"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video</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"https://developers.weixin.qq.com/miniprogram/dev/component/canvas.html"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canvas</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"https://developers.weixin.qq.com/miniprogram/dev/component/camera.html"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camera</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"https://developers.weixin.qq.com/miniprogram/dev/component/live-player.html"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live-player</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"https://developers.weixin.qq.com/miniprogram/dev/component/live-pusher.html"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live-pusher</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只支持嵌套 </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"https://developers.weixin.qq.com/miniprogram/dev/component/cover-view.html"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cover-view</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"https://developers.weixin.qq.com/miniprogram/dev/component/cover-image.html"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cover-image</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，可在 </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"https://developers.weixin.qq.com/miniprogram/dev/component/cover-view.html"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cover-view</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 中使用 </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"https://developers.weixin.qq.com/miniprogram/dev/component/button.html"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button</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。组件属性的长度单位默认为px，</w:t>
      </w:r>
      <w:r>
        <w:rPr>
          <w:rFonts w:hint="eastAsia" w:ascii="宋体" w:hAnsi="宋体" w:eastAsia="宋体" w:cs="宋体"/>
          <w:sz w:val="21"/>
          <w:szCs w:val="21"/>
          <w:lang w:val="en-US" w:eastAsia="zh-CN"/>
        </w:rPr>
        <w:fldChar w:fldCharType="begin"/>
      </w:r>
      <w:r>
        <w:rPr>
          <w:rFonts w:hint="eastAsia" w:ascii="宋体" w:hAnsi="宋体" w:eastAsia="宋体" w:cs="宋体"/>
          <w:sz w:val="21"/>
          <w:szCs w:val="21"/>
          <w:lang w:val="en-US" w:eastAsia="zh-CN"/>
        </w:rPr>
        <w:instrText xml:space="preserve"> HYPERLINK "https://developers.weixin.qq.com/miniprogram/dev/framework/compatibility.html" </w:instrText>
      </w:r>
      <w:r>
        <w:rPr>
          <w:rFonts w:hint="eastAsia" w:ascii="宋体" w:hAnsi="宋体" w:eastAsia="宋体" w:cs="宋体"/>
          <w:sz w:val="21"/>
          <w:szCs w:val="21"/>
          <w:lang w:val="en-US" w:eastAsia="zh-CN"/>
        </w:rPr>
        <w:fldChar w:fldCharType="separate"/>
      </w:r>
      <w:r>
        <w:rPr>
          <w:rFonts w:hint="eastAsia" w:ascii="宋体" w:hAnsi="宋体" w:eastAsia="宋体" w:cs="宋体"/>
          <w:sz w:val="21"/>
          <w:szCs w:val="21"/>
          <w:lang w:val="en-US" w:eastAsia="zh-CN"/>
        </w:rPr>
        <w:t>2.4.0</w:t>
      </w:r>
      <w:r>
        <w:rPr>
          <w:rFonts w:hint="eastAsia" w:ascii="宋体" w:hAnsi="宋体" w:eastAsia="宋体" w:cs="宋体"/>
          <w:sz w:val="21"/>
          <w:szCs w:val="21"/>
          <w:lang w:val="en-US" w:eastAsia="zh-CN"/>
        </w:rPr>
        <w:fldChar w:fldCharType="end"/>
      </w:r>
      <w:r>
        <w:rPr>
          <w:rFonts w:hint="eastAsia" w:ascii="宋体" w:hAnsi="宋体" w:eastAsia="宋体" w:cs="宋体"/>
          <w:sz w:val="21"/>
          <w:szCs w:val="21"/>
          <w:lang w:val="en-US" w:eastAsia="zh-CN"/>
        </w:rPr>
        <w:t>起支持传入单位(rpx/px)。Movable-view表示可移动的视图组件，page-container表示页面容器。Swiper组件表示滑块试图容器，里面只能放swiper-itemz组件。View组件是最常见的视图容器。</w:t>
      </w:r>
    </w:p>
    <w:p>
      <w:pPr>
        <w:pStyle w:val="5"/>
        <w:bidi w:val="0"/>
        <w:rPr>
          <w:rFonts w:hint="eastAsia" w:ascii="黑体" w:hAnsi="黑体" w:eastAsia="黑体" w:cs="黑体"/>
          <w:sz w:val="24"/>
          <w:szCs w:val="24"/>
          <w:u w:val="none"/>
          <w:lang w:val="en-US" w:eastAsia="zh-CN"/>
        </w:rPr>
      </w:pPr>
      <w:bookmarkStart w:id="71" w:name="_Toc11342"/>
      <w:r>
        <w:rPr>
          <w:rFonts w:hint="eastAsia" w:ascii="黑体" w:hAnsi="黑体" w:eastAsia="黑体" w:cs="黑体"/>
          <w:sz w:val="24"/>
          <w:szCs w:val="24"/>
          <w:u w:val="none"/>
          <w:lang w:val="en-US" w:eastAsia="zh-CN"/>
        </w:rPr>
        <w:t>2.1.2.2 基础内容</w:t>
      </w:r>
      <w:bookmarkEnd w:id="7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icon组件表示图标组件，在icon里面的type属性值可以选择以下有效值——success, success_no_circle, info, warn, waiting, cancel, download, search, clear，来表示不同的组件图标。Progress表示进度组件，rich-text表示富文本组件，text表示普通文本组件。</w:t>
      </w:r>
    </w:p>
    <w:p>
      <w:pPr>
        <w:pStyle w:val="5"/>
        <w:bidi w:val="0"/>
        <w:rPr>
          <w:rFonts w:hint="eastAsia" w:ascii="黑体" w:hAnsi="黑体" w:eastAsia="黑体" w:cs="黑体"/>
          <w:sz w:val="24"/>
          <w:szCs w:val="24"/>
          <w:u w:val="none"/>
          <w:lang w:val="en-US" w:eastAsia="zh-CN"/>
        </w:rPr>
      </w:pPr>
      <w:bookmarkStart w:id="72" w:name="_Toc32453"/>
      <w:r>
        <w:rPr>
          <w:rFonts w:hint="eastAsia" w:ascii="黑体" w:hAnsi="黑体" w:eastAsia="黑体" w:cs="黑体"/>
          <w:sz w:val="24"/>
          <w:szCs w:val="24"/>
          <w:u w:val="none"/>
          <w:lang w:val="en-US" w:eastAsia="zh-CN"/>
        </w:rPr>
        <w:t>2.1.2.3 表单组件</w:t>
      </w:r>
      <w:bookmarkEnd w:id="7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button、checkbox、checkbox-group、eeditor、form、input、keyboard-accessory、label、picker、picker-view、picker-view-column、radio、radio-group、slider、switch、textarea。这些表单组件可以用来做登录功能，各种进度加载问题等等。除此之外，导航组件、媒体组件、地图、画布、开放能力、原生组件等等组件。组件化开发让整个小程序开发变得十分简易，而且页特别容易上手。</w:t>
      </w:r>
    </w:p>
    <w:p>
      <w:pPr>
        <w:pStyle w:val="3"/>
        <w:bidi w:val="0"/>
        <w:rPr>
          <w:rFonts w:hint="eastAsia" w:ascii="黑体" w:hAnsi="黑体" w:eastAsia="黑体" w:cs="黑体"/>
          <w:sz w:val="24"/>
          <w:szCs w:val="24"/>
          <w:u w:val="none"/>
          <w:lang w:val="en-US" w:eastAsia="zh-CN"/>
        </w:rPr>
      </w:pPr>
      <w:bookmarkStart w:id="73" w:name="_Toc22171"/>
      <w:bookmarkStart w:id="74" w:name="_Toc14590"/>
      <w:bookmarkStart w:id="75" w:name="_Toc1063"/>
      <w:bookmarkStart w:id="76" w:name="_Toc13233"/>
      <w:bookmarkStart w:id="77" w:name="_Toc19924"/>
      <w:r>
        <w:rPr>
          <w:rFonts w:hint="eastAsia" w:ascii="黑体" w:hAnsi="黑体" w:eastAsia="黑体" w:cs="黑体"/>
          <w:sz w:val="24"/>
          <w:szCs w:val="24"/>
          <w:u w:val="none"/>
          <w:lang w:val="en-US" w:eastAsia="zh-CN"/>
        </w:rPr>
        <w:t>2.2 Spring Boot后台开发框架介绍</w:t>
      </w:r>
      <w:bookmarkEnd w:id="73"/>
      <w:bookmarkEnd w:id="74"/>
      <w:bookmarkEnd w:id="75"/>
      <w:bookmarkEnd w:id="76"/>
      <w:bookmarkEnd w:id="77"/>
    </w:p>
    <w:p>
      <w:pPr>
        <w:pStyle w:val="4"/>
        <w:bidi w:val="0"/>
        <w:rPr>
          <w:rFonts w:hint="eastAsia" w:ascii="黑体" w:hAnsi="黑体" w:eastAsia="黑体" w:cs="黑体"/>
          <w:b w:val="0"/>
          <w:bCs w:val="0"/>
          <w:sz w:val="24"/>
          <w:szCs w:val="24"/>
          <w:u w:val="none"/>
          <w:lang w:val="en-US" w:eastAsia="zh-CN"/>
        </w:rPr>
      </w:pPr>
      <w:bookmarkStart w:id="78" w:name="_Toc8566"/>
      <w:bookmarkStart w:id="79" w:name="_Toc26048"/>
      <w:bookmarkStart w:id="80" w:name="_Toc15704"/>
      <w:bookmarkStart w:id="81" w:name="_Toc5050"/>
      <w:bookmarkStart w:id="82" w:name="_Toc30373"/>
      <w:r>
        <w:rPr>
          <w:rFonts w:hint="eastAsia" w:ascii="黑体" w:hAnsi="黑体" w:eastAsia="黑体" w:cs="黑体"/>
          <w:b w:val="0"/>
          <w:bCs w:val="0"/>
          <w:sz w:val="24"/>
          <w:szCs w:val="24"/>
          <w:u w:val="none"/>
          <w:lang w:val="en-US" w:eastAsia="zh-CN"/>
        </w:rPr>
        <w:t>2.2.1 Spring全家桶介绍</w:t>
      </w:r>
      <w:bookmarkEnd w:id="78"/>
      <w:bookmarkEnd w:id="79"/>
      <w:bookmarkEnd w:id="80"/>
      <w:bookmarkEnd w:id="81"/>
      <w:bookmarkEnd w:id="8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Spring框架是目前最集成简单地框架，十分容易上手，2002年诞生以来一直备受开发者热爱，它包括SpringMVC、SpringBoot、Spring Cloud、Spring Cloud Dataflow等解决方案。大家都称之为：Spring 全家桶。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Spring framework（Spring框架）对比主流框架：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pPr>
      <w:r>
        <w:drawing>
          <wp:inline distT="0" distB="0" distL="114300" distR="114300">
            <wp:extent cx="5016500" cy="2776220"/>
            <wp:effectExtent l="0" t="0" r="12700" b="1270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1"/>
                    <a:stretch>
                      <a:fillRect/>
                    </a:stretch>
                  </pic:blipFill>
                  <pic:spPr>
                    <a:xfrm>
                      <a:off x="0" y="0"/>
                      <a:ext cx="5016500" cy="27762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pPr>
      <w:r>
        <w:drawing>
          <wp:inline distT="0" distB="0" distL="114300" distR="114300">
            <wp:extent cx="5757545" cy="3489960"/>
            <wp:effectExtent l="0" t="0" r="3175"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22"/>
                    <a:stretch>
                      <a:fillRect/>
                    </a:stretch>
                  </pic:blipFill>
                  <pic:spPr>
                    <a:xfrm>
                      <a:off x="0" y="0"/>
                      <a:ext cx="5757545" cy="348996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pring可以用来做微服务架构，也可以做响应式编程、云开发、web开发、时间批处理、事件驱动等等众多功能，spring全家桶让Java开发之路更加顺畅和简易，也在我们开发生活中平添一份靓丽的风景线，注解开发，响应式编程开发让我们的更加容易地掌握spring地运行原理。</w:t>
      </w:r>
    </w:p>
    <w:p>
      <w:pPr>
        <w:pStyle w:val="4"/>
        <w:bidi w:val="0"/>
        <w:rPr>
          <w:rFonts w:hint="eastAsia" w:ascii="黑体" w:hAnsi="黑体" w:eastAsia="黑体" w:cs="黑体"/>
          <w:b w:val="0"/>
          <w:bCs w:val="0"/>
          <w:sz w:val="24"/>
          <w:szCs w:val="24"/>
          <w:u w:val="none"/>
          <w:lang w:val="en-US" w:eastAsia="zh-CN"/>
        </w:rPr>
      </w:pPr>
      <w:bookmarkStart w:id="83" w:name="_Toc23600"/>
      <w:bookmarkStart w:id="84" w:name="_Toc26987"/>
      <w:bookmarkStart w:id="85" w:name="_Toc30650"/>
      <w:bookmarkStart w:id="86" w:name="_Toc16108"/>
      <w:bookmarkStart w:id="87" w:name="_Toc17654"/>
      <w:r>
        <w:rPr>
          <w:rFonts w:hint="eastAsia" w:ascii="黑体" w:hAnsi="黑体" w:eastAsia="黑体" w:cs="黑体"/>
          <w:b w:val="0"/>
          <w:bCs w:val="0"/>
          <w:sz w:val="24"/>
          <w:szCs w:val="24"/>
          <w:u w:val="none"/>
          <w:lang w:val="en-US" w:eastAsia="zh-CN"/>
        </w:rPr>
        <w:t>2.2.2 Spring Boot框架介绍</w:t>
      </w:r>
      <w:bookmarkEnd w:id="83"/>
      <w:bookmarkEnd w:id="84"/>
      <w:bookmarkEnd w:id="85"/>
      <w:bookmarkEnd w:id="86"/>
      <w:bookmarkEnd w:id="8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Spring Boot可以创建独立的，基于应用地生产级地spring程序，我们不需要进行过多的配置就可以直接运行，它有以下十分重要的特点，也是我们为什么选择Spring Boot进行开发的重要原因。</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其一，Spring Boot能够创建独立的应用；其二，Spring Boot内嵌tomacat、jetty、undertow等web服务器，这样我们就无需配置相关的war文件和相关的web容器配置了，大大简化了我们的开发工作；其三，Spring Boot提供在pom.xml配置相关的启动类和相关依赖能够进行简化配置；其四，Spring Boot的自动配置和第三方库十分丰富；其五，Spring Boot提供生产准备功能，如度量、运行状况检查和外部化配置；其六，Spring Boot没有代码生成，也不需要xml文件配置。Spring Boot面向企业级进行开发，通过IOC容器注入和面向切面编程，大大降低了程序代码之间的耦合度，而且可以简单地整合各种主力框架，如mybatis,hibernate,lombok,elasticsearch等等主流框架。</w:t>
      </w:r>
    </w:p>
    <w:p>
      <w:pPr>
        <w:pStyle w:val="4"/>
        <w:bidi w:val="0"/>
        <w:rPr>
          <w:rFonts w:hint="default" w:ascii="黑体" w:hAnsi="黑体" w:eastAsia="黑体" w:cs="黑体"/>
          <w:b w:val="0"/>
          <w:bCs w:val="0"/>
          <w:sz w:val="24"/>
          <w:szCs w:val="24"/>
          <w:u w:val="none"/>
          <w:lang w:val="en-US" w:eastAsia="zh-CN"/>
        </w:rPr>
      </w:pPr>
      <w:bookmarkStart w:id="88" w:name="_Toc1025"/>
      <w:bookmarkStart w:id="89" w:name="_Toc3652"/>
      <w:bookmarkStart w:id="90" w:name="_Toc27601"/>
      <w:bookmarkStart w:id="91" w:name="_Toc10890"/>
      <w:bookmarkStart w:id="92" w:name="_Toc15000"/>
      <w:r>
        <w:rPr>
          <w:rFonts w:hint="eastAsia" w:ascii="黑体" w:hAnsi="黑体" w:eastAsia="黑体" w:cs="黑体"/>
          <w:b w:val="0"/>
          <w:bCs w:val="0"/>
          <w:sz w:val="24"/>
          <w:szCs w:val="24"/>
          <w:u w:val="none"/>
          <w:lang w:val="en-US" w:eastAsia="zh-CN"/>
        </w:rPr>
        <w:t>2.2.3 Spring framework框架介绍</w:t>
      </w:r>
      <w:bookmarkEnd w:id="88"/>
      <w:bookmarkEnd w:id="89"/>
      <w:bookmarkEnd w:id="90"/>
      <w:bookmarkEnd w:id="91"/>
      <w:bookmarkEnd w:id="9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pring本质上相当于一个工厂，可以用来创建和实例化对象，他的核心技术Ioc和Aop，Ioc控制反转技术，就是在底层new一个实例对象，它可以降低代码之间的耦合度，提高开发效率，通过工厂模式和xml配置文件按实现基本的对象创建，低沉公园里就是一个对象工厂。Aop面向切面编程，把各个业务分离开发，降低业务逻辑之间的耦合度，可以实时地增加或减少功能，便于开发和维护。</w:t>
      </w:r>
    </w:p>
    <w:p>
      <w:pPr>
        <w:pStyle w:val="4"/>
        <w:bidi w:val="0"/>
        <w:rPr>
          <w:rFonts w:hint="eastAsia" w:ascii="黑体" w:hAnsi="黑体" w:eastAsia="黑体" w:cs="黑体"/>
          <w:b w:val="0"/>
          <w:bCs w:val="0"/>
          <w:sz w:val="24"/>
          <w:szCs w:val="24"/>
          <w:u w:val="none"/>
          <w:lang w:val="en-US" w:eastAsia="zh-CN"/>
        </w:rPr>
      </w:pPr>
      <w:bookmarkStart w:id="93" w:name="_Toc7025"/>
      <w:bookmarkStart w:id="94" w:name="_Toc25786"/>
      <w:bookmarkStart w:id="95" w:name="_Toc9214"/>
      <w:bookmarkStart w:id="96" w:name="_Toc863"/>
      <w:bookmarkStart w:id="97" w:name="_Toc9988"/>
      <w:r>
        <w:rPr>
          <w:rFonts w:hint="eastAsia" w:ascii="黑体" w:hAnsi="黑体" w:eastAsia="黑体" w:cs="黑体"/>
          <w:b w:val="0"/>
          <w:bCs w:val="0"/>
          <w:sz w:val="24"/>
          <w:szCs w:val="24"/>
          <w:u w:val="none"/>
          <w:lang w:val="en-US" w:eastAsia="zh-CN"/>
        </w:rPr>
        <w:t>2.2.4 Spring Security框架介绍</w:t>
      </w:r>
      <w:bookmarkEnd w:id="93"/>
      <w:bookmarkEnd w:id="94"/>
      <w:bookmarkEnd w:id="95"/>
      <w:bookmarkEnd w:id="96"/>
      <w:bookmarkEnd w:id="9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Spring Security是一个高度安全地用于保护Spring框架开发地安全框架，用于身份验证和身份权限校验，能够对Spring框架起到很好的保护作用。</w:t>
      </w:r>
    </w:p>
    <w:p>
      <w:pPr>
        <w:pStyle w:val="4"/>
        <w:bidi w:val="0"/>
        <w:rPr>
          <w:rFonts w:hint="eastAsia" w:ascii="黑体" w:hAnsi="黑体" w:eastAsia="黑体" w:cs="黑体"/>
          <w:b w:val="0"/>
          <w:bCs w:val="0"/>
          <w:sz w:val="24"/>
          <w:szCs w:val="24"/>
          <w:u w:val="none"/>
          <w:lang w:val="en-US" w:eastAsia="zh-CN"/>
        </w:rPr>
      </w:pPr>
      <w:bookmarkStart w:id="98" w:name="_Toc10944"/>
      <w:bookmarkStart w:id="99" w:name="_Toc22326"/>
      <w:bookmarkStart w:id="100" w:name="_Toc5624"/>
      <w:bookmarkStart w:id="101" w:name="_Toc21673"/>
      <w:bookmarkStart w:id="102" w:name="_Toc14380"/>
      <w:r>
        <w:rPr>
          <w:rFonts w:hint="eastAsia" w:ascii="黑体" w:hAnsi="黑体" w:eastAsia="黑体" w:cs="黑体"/>
          <w:b w:val="0"/>
          <w:bCs w:val="0"/>
          <w:sz w:val="24"/>
          <w:szCs w:val="24"/>
          <w:u w:val="none"/>
          <w:lang w:val="en-US" w:eastAsia="zh-CN"/>
        </w:rPr>
        <w:t>2.2.5 Spring MVC框架介绍</w:t>
      </w:r>
      <w:bookmarkEnd w:id="98"/>
      <w:bookmarkEnd w:id="99"/>
      <w:bookmarkEnd w:id="100"/>
      <w:bookmarkEnd w:id="101"/>
      <w:bookmarkEnd w:id="10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VC：模型，视图，控制器，springmvc通过前端控制器操作整个流程，从前端到后端数据处理的整个过程都会受到前端控制器的控制。前端通过发送请求给servlet，servlet通过控制service层进行相关的业务处理然后把处理结果返回给servlet，而在service层进行业务处理，同时调用dao层进行相关的数据库操作把数据返回给service,servlet把得到的数据返回给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pPr>
      <w:r>
        <w:drawing>
          <wp:inline distT="0" distB="0" distL="114300" distR="114300">
            <wp:extent cx="4871085" cy="2638425"/>
            <wp:effectExtent l="0" t="0" r="5715" b="1333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23"/>
                    <a:stretch>
                      <a:fillRect/>
                    </a:stretch>
                  </pic:blipFill>
                  <pic:spPr>
                    <a:xfrm>
                      <a:off x="0" y="0"/>
                      <a:ext cx="4871085" cy="263842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 xml:space="preserve">Springmvc简单易学，轻量级，而且功能强大，有Restful编程、数据校验、与Spring兼容性好，无缝连接，通过前端控制器DispatchServlet调用HandleMapping和HandleAdapter进行处理前端发送的请求，然后利用controller层进行业务处理，在ModelView中进行相关处理后返回一个view给DispatcherServlet,DispatcherServlet通过调用ViewResolver进行视图解析，最终将得到的页面返回给用户，完成用户的一次请求的处理。 </w:t>
      </w:r>
    </w:p>
    <w:p>
      <w:pPr>
        <w:pStyle w:val="3"/>
        <w:bidi w:val="0"/>
        <w:rPr>
          <w:rFonts w:hint="eastAsia" w:ascii="黑体" w:hAnsi="黑体" w:eastAsia="黑体" w:cs="黑体"/>
          <w:sz w:val="24"/>
          <w:szCs w:val="24"/>
          <w:u w:val="none"/>
          <w:lang w:val="en-US" w:eastAsia="zh-CN"/>
        </w:rPr>
      </w:pPr>
      <w:bookmarkStart w:id="103" w:name="_Toc25421"/>
      <w:bookmarkStart w:id="104" w:name="_Toc20841"/>
      <w:bookmarkStart w:id="105" w:name="_Toc19355"/>
      <w:bookmarkStart w:id="106" w:name="_Toc19951"/>
      <w:bookmarkStart w:id="107" w:name="_Toc9915"/>
      <w:r>
        <w:rPr>
          <w:rFonts w:hint="eastAsia" w:ascii="黑体" w:hAnsi="黑体" w:eastAsia="黑体" w:cs="黑体"/>
          <w:sz w:val="24"/>
          <w:szCs w:val="24"/>
          <w:u w:val="none"/>
          <w:lang w:val="en-US" w:eastAsia="zh-CN"/>
        </w:rPr>
        <w:t>2.3 Mybatis-plus持久层开发框架</w:t>
      </w:r>
      <w:bookmarkEnd w:id="103"/>
      <w:bookmarkEnd w:id="104"/>
      <w:bookmarkEnd w:id="105"/>
      <w:bookmarkEnd w:id="106"/>
      <w:bookmarkEnd w:id="10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ybatis-plus是mybatis的增强版，它是为简化开发而打造的，大大提高了我们的开发效率，支持大部分数据库，无侵入，损耗小，内置分页插件，内置代码生成器，很多功能都为我们的开发提供了很大的便利。在这个框架下，只需要在application.yml配置数据库和服务器配置相关信息，然后编写实体类和Mapper接口，最后进行注解扫面就可以进行使用相关的CRUD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lang w:val="en-US" w:eastAsia="zh-CN"/>
        </w:rPr>
      </w:pPr>
      <w:r>
        <w:drawing>
          <wp:inline distT="0" distB="0" distL="114300" distR="114300">
            <wp:extent cx="5754370" cy="3782695"/>
            <wp:effectExtent l="0" t="0" r="6350" b="1206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4"/>
                    <a:stretch>
                      <a:fillRect/>
                    </a:stretch>
                  </pic:blipFill>
                  <pic:spPr>
                    <a:xfrm>
                      <a:off x="0" y="0"/>
                      <a:ext cx="5754370" cy="3782695"/>
                    </a:xfrm>
                    <a:prstGeom prst="rect">
                      <a:avLst/>
                    </a:prstGeom>
                    <a:noFill/>
                    <a:ln>
                      <a:noFill/>
                    </a:ln>
                  </pic:spPr>
                </pic:pic>
              </a:graphicData>
            </a:graphic>
          </wp:inline>
        </w:drawing>
      </w:r>
    </w:p>
    <w:p>
      <w:pPr>
        <w:pStyle w:val="3"/>
        <w:bidi w:val="0"/>
        <w:rPr>
          <w:rFonts w:hint="eastAsia" w:ascii="黑体" w:hAnsi="黑体" w:eastAsia="黑体" w:cs="黑体"/>
          <w:sz w:val="24"/>
          <w:szCs w:val="24"/>
          <w:u w:val="none"/>
          <w:lang w:val="en-US" w:eastAsia="zh-CN"/>
        </w:rPr>
      </w:pPr>
      <w:bookmarkStart w:id="108" w:name="_Toc29179"/>
      <w:bookmarkStart w:id="109" w:name="_Toc28792"/>
      <w:bookmarkStart w:id="110" w:name="_Toc11473"/>
      <w:bookmarkStart w:id="111" w:name="_Toc7817"/>
      <w:bookmarkStart w:id="112" w:name="_Toc19353"/>
      <w:r>
        <w:rPr>
          <w:rFonts w:hint="eastAsia" w:ascii="黑体" w:hAnsi="黑体" w:eastAsia="黑体" w:cs="黑体"/>
          <w:sz w:val="24"/>
          <w:szCs w:val="24"/>
          <w:u w:val="none"/>
          <w:lang w:val="en-US" w:eastAsia="zh-CN"/>
        </w:rPr>
        <w:t>2.4 Layui前端开发框架</w:t>
      </w:r>
      <w:bookmarkEnd w:id="108"/>
      <w:bookmarkEnd w:id="109"/>
      <w:bookmarkEnd w:id="110"/>
      <w:bookmarkEnd w:id="111"/>
      <w:bookmarkEnd w:id="11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Layui框架是一款开源的前端UI框架，用很多开箱即用的Web UI组件。很适合用来搭建后台开发框架的前端模板，有很先进的layer弹出层便于与用户进行上市的交互，内置form表单可以很快捷的进行相应的表单的操作，数据表格用户页面渲染也是十分简易，容易操作，而且layui还有内置的分页操作，通过laypage获取服务端的相应信息即可渲染，操作简便快捷，可以大大简化开发的流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就LayUI本身而言，简单，轻量级，十分便于后端开发，在服务端上的渲染效果也很容易操作很部署，不过前端会操作DOM元素，总体来说还是十分适合于后端开发者使用Layui进行后端布局的。</w:t>
      </w:r>
    </w:p>
    <w:p>
      <w:pPr>
        <w:pStyle w:val="3"/>
        <w:bidi w:val="0"/>
        <w:rPr>
          <w:rFonts w:hint="eastAsia" w:ascii="黑体" w:hAnsi="黑体" w:eastAsia="黑体" w:cs="黑体"/>
          <w:sz w:val="24"/>
          <w:szCs w:val="24"/>
          <w:u w:val="none"/>
          <w:lang w:val="en-US" w:eastAsia="zh-CN"/>
        </w:rPr>
      </w:pPr>
      <w:bookmarkStart w:id="113" w:name="_Toc2806"/>
      <w:bookmarkStart w:id="114" w:name="_Toc28077"/>
      <w:bookmarkStart w:id="115" w:name="_Toc27681"/>
      <w:bookmarkStart w:id="116" w:name="_Toc17257"/>
      <w:bookmarkStart w:id="117" w:name="_Toc23480"/>
      <w:r>
        <w:rPr>
          <w:rFonts w:hint="eastAsia" w:ascii="黑体" w:hAnsi="黑体" w:eastAsia="黑体" w:cs="黑体"/>
          <w:sz w:val="24"/>
          <w:szCs w:val="24"/>
          <w:u w:val="none"/>
          <w:lang w:val="en-US" w:eastAsia="zh-CN"/>
        </w:rPr>
        <w:t>2.5 Thymeleaf模板引擎</w:t>
      </w:r>
      <w:bookmarkEnd w:id="113"/>
      <w:bookmarkEnd w:id="114"/>
      <w:bookmarkEnd w:id="115"/>
      <w:bookmarkEnd w:id="116"/>
      <w:bookmarkEnd w:id="11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Thymeleaf是一个流行的模板引擎，该模板引擎采用Java语言开发，模板引擎是一个技术名词，是跨领域跨平台的概念，在Java语言体系下有模板引擎，在C#、PHP语言体系下也有模板引擎。除了thymeleaf之外还有Velocity、FreeMarker等模板引擎，功能类似。</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Thymeleaf</w:t>
      </w:r>
      <w:r>
        <w:rPr>
          <w:rFonts w:hint="eastAsia" w:ascii="宋体" w:hAnsi="宋体" w:cs="宋体"/>
          <w:sz w:val="21"/>
          <w:szCs w:val="21"/>
          <w:lang w:val="en-US" w:eastAsia="zh-CN"/>
        </w:rPr>
        <w:t>是一种良好的模板引擎用于浏览器解析页面，特别是现在流行的html5页面</w:t>
      </w:r>
      <w:r>
        <w:rPr>
          <w:rFonts w:hint="default" w:ascii="宋体" w:hAnsi="宋体" w:eastAsia="宋体" w:cs="宋体"/>
          <w:sz w:val="21"/>
          <w:szCs w:val="21"/>
          <w:lang w:val="en-US" w:eastAsia="zh-CN"/>
        </w:rPr>
        <w:t>，可以用作静态建模。你可以使用它创建经过验证的XML与HTML模板。使用thymeleaf创建的html模板可以在浏览器里面直接打开（展示静态数据），这有利于前后端分离。</w:t>
      </w:r>
    </w:p>
    <w:p>
      <w:pPr>
        <w:pStyle w:val="3"/>
        <w:bidi w:val="0"/>
        <w:rPr>
          <w:rFonts w:hint="eastAsia" w:ascii="黑体" w:hAnsi="黑体" w:eastAsia="黑体" w:cs="黑体"/>
          <w:sz w:val="24"/>
          <w:szCs w:val="24"/>
          <w:u w:val="none"/>
          <w:lang w:val="en-US" w:eastAsia="zh-CN"/>
        </w:rPr>
      </w:pPr>
      <w:bookmarkStart w:id="118" w:name="_Toc2408"/>
      <w:bookmarkStart w:id="119" w:name="_Toc4439"/>
      <w:bookmarkStart w:id="120" w:name="_Toc28076"/>
      <w:bookmarkStart w:id="121" w:name="_Toc6574"/>
      <w:bookmarkStart w:id="122" w:name="_Toc22085"/>
      <w:r>
        <w:rPr>
          <w:rFonts w:hint="eastAsia" w:ascii="黑体" w:hAnsi="黑体" w:eastAsia="黑体" w:cs="黑体"/>
          <w:sz w:val="24"/>
          <w:szCs w:val="24"/>
          <w:u w:val="none"/>
          <w:lang w:val="en-US" w:eastAsia="zh-CN"/>
        </w:rPr>
        <w:t>2.6 ajax异步传输</w:t>
      </w:r>
      <w:bookmarkEnd w:id="118"/>
      <w:bookmarkEnd w:id="119"/>
      <w:bookmarkEnd w:id="120"/>
      <w:bookmarkEnd w:id="121"/>
      <w:bookmarkEnd w:id="12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Ajax异步传输，可以及时的进行响应页面的变化和用户的操作，无需等待的用户体验，给开发者和用户都带来了福利，开发者易于调试，用户体验十分好。</w:t>
      </w:r>
    </w:p>
    <w:p>
      <w:pPr>
        <w:pStyle w:val="3"/>
        <w:bidi w:val="0"/>
        <w:rPr>
          <w:rFonts w:hint="eastAsia" w:ascii="黑体" w:hAnsi="黑体" w:eastAsia="黑体" w:cs="黑体"/>
          <w:sz w:val="24"/>
          <w:szCs w:val="24"/>
          <w:u w:val="none"/>
          <w:lang w:val="en-US" w:eastAsia="zh-CN"/>
        </w:rPr>
      </w:pPr>
      <w:bookmarkStart w:id="123" w:name="_Toc22632"/>
      <w:bookmarkStart w:id="124" w:name="_Toc28705"/>
      <w:bookmarkStart w:id="125" w:name="_Toc2230"/>
      <w:bookmarkStart w:id="126" w:name="_Toc1700"/>
      <w:bookmarkStart w:id="127" w:name="_Toc13714"/>
      <w:r>
        <w:rPr>
          <w:rFonts w:hint="eastAsia" w:ascii="黑体" w:hAnsi="黑体" w:eastAsia="黑体" w:cs="黑体"/>
          <w:sz w:val="24"/>
          <w:szCs w:val="24"/>
          <w:u w:val="none"/>
          <w:lang w:val="en-US" w:eastAsia="zh-CN"/>
        </w:rPr>
        <w:t>2.7 json数据格式统一化</w:t>
      </w:r>
      <w:bookmarkEnd w:id="123"/>
      <w:bookmarkEnd w:id="124"/>
      <w:bookmarkEnd w:id="125"/>
      <w:bookmarkEnd w:id="126"/>
      <w:bookmarkEnd w:id="12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利用json类解析数据，很契合的解决了前端后数据对象的解析问题，Java对象可以转换成json对象，前后端的数据联系也就更加密切了，开发也变得简易了许多，数据交互操作也十分容易了。</w:t>
      </w:r>
      <w:bookmarkStart w:id="128" w:name="_Toc18965"/>
      <w:bookmarkStart w:id="129" w:name="_Toc20414"/>
    </w:p>
    <w:p>
      <w:pPr>
        <w:pStyle w:val="2"/>
        <w:numPr>
          <w:ilvl w:val="0"/>
          <w:numId w:val="0"/>
        </w:numPr>
        <w:bidi w:val="0"/>
        <w:jc w:val="both"/>
        <w:outlineLvl w:val="0"/>
        <w:rPr>
          <w:rFonts w:hint="default" w:ascii="黑体" w:hAnsi="黑体" w:eastAsia="黑体" w:cs="黑体"/>
          <w:b w:val="0"/>
          <w:bCs/>
          <w:sz w:val="28"/>
          <w:szCs w:val="28"/>
          <w:u w:val="none"/>
          <w:lang w:val="en-US" w:eastAsia="zh-CN"/>
        </w:rPr>
      </w:pPr>
      <w:bookmarkStart w:id="130" w:name="_Toc12642"/>
      <w:bookmarkStart w:id="131" w:name="_Toc25215"/>
      <w:bookmarkStart w:id="132" w:name="_Toc32157"/>
      <w:r>
        <w:rPr>
          <w:rFonts w:hint="eastAsia" w:ascii="黑体" w:hAnsi="黑体" w:eastAsia="黑体" w:cs="黑体"/>
          <w:b w:val="0"/>
          <w:bCs/>
          <w:sz w:val="28"/>
          <w:szCs w:val="28"/>
          <w:u w:val="none"/>
          <w:lang w:val="en-US" w:eastAsia="zh-CN"/>
        </w:rPr>
        <w:t>3 系统需求分析与设计</w:t>
      </w:r>
      <w:bookmarkEnd w:id="128"/>
      <w:bookmarkEnd w:id="129"/>
      <w:bookmarkEnd w:id="130"/>
      <w:bookmarkEnd w:id="131"/>
      <w:bookmarkEnd w:id="132"/>
    </w:p>
    <w:p>
      <w:pPr>
        <w:pStyle w:val="3"/>
        <w:numPr>
          <w:ilvl w:val="0"/>
          <w:numId w:val="0"/>
        </w:numPr>
        <w:bidi w:val="0"/>
        <w:ind w:leftChars="0"/>
        <w:rPr>
          <w:rFonts w:hint="eastAsia" w:ascii="黑体" w:hAnsi="黑体" w:eastAsia="黑体" w:cs="黑体"/>
          <w:b w:val="0"/>
          <w:sz w:val="24"/>
          <w:szCs w:val="24"/>
          <w:u w:val="none"/>
          <w:lang w:val="en-US" w:eastAsia="zh-CN"/>
        </w:rPr>
      </w:pPr>
      <w:bookmarkStart w:id="133" w:name="_Toc25696"/>
      <w:bookmarkStart w:id="134" w:name="_Toc25964"/>
      <w:bookmarkStart w:id="135" w:name="_Toc8198"/>
      <w:bookmarkStart w:id="136" w:name="_Toc18236"/>
      <w:bookmarkStart w:id="137" w:name="_Toc11074"/>
      <w:r>
        <w:rPr>
          <w:rFonts w:hint="eastAsia" w:ascii="黑体" w:hAnsi="黑体" w:eastAsia="黑体" w:cs="黑体"/>
          <w:b w:val="0"/>
          <w:sz w:val="24"/>
          <w:szCs w:val="24"/>
          <w:u w:val="none"/>
          <w:lang w:val="en-US" w:eastAsia="zh-CN"/>
        </w:rPr>
        <w:t>3.1 共享书城的需求分析</w:t>
      </w:r>
      <w:bookmarkEnd w:id="133"/>
      <w:bookmarkEnd w:id="134"/>
      <w:bookmarkEnd w:id="135"/>
      <w:bookmarkEnd w:id="136"/>
      <w:bookmarkEnd w:id="13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网上共享书城主要是秉持着为广大人民的读书需求所开发，是为了满足读书交流的需求，并在此基础上实现其它的一些基本功能。参考</w:t>
      </w:r>
      <w:del w:id="60" w:author="jh" w:date="2021-05-07T15:08:04Z">
        <w:r>
          <w:rPr>
            <w:rFonts w:hint="eastAsia" w:ascii="宋体" w:hAnsi="宋体" w:eastAsia="宋体" w:cs="宋体"/>
            <w:sz w:val="21"/>
            <w:szCs w:val="21"/>
            <w:lang w:val="en-US" w:eastAsia="zh-CN"/>
          </w:rPr>
          <w:delText xml:space="preserve"> </w:delText>
        </w:r>
      </w:del>
      <w:r>
        <w:rPr>
          <w:rFonts w:hint="eastAsia" w:ascii="宋体" w:hAnsi="宋体" w:eastAsia="宋体" w:cs="宋体"/>
          <w:sz w:val="21"/>
          <w:szCs w:val="21"/>
          <w:lang w:val="en-US" w:eastAsia="zh-CN"/>
        </w:rPr>
        <w:t>其他的类似系统开发，需求分析是作为系统开发的第一步，至关重要，基于此，我准备开发的系统有四大模块，分别进行开发，整个系统的四大模块包括个人信息模块、共享社区模块、文章发表模块和共享社区模块。个人信息主要是实现一些基本的个人信息操作，像头像、名称和个性签名之类的操作；共享社区模块属于一个交流社区，大家可以分享书籍交流的经验和感想，并作分享；文章发表模块则是用于用户自己发表自己的文章，交给管理员审核后发表到社区；最后的消息管理模块则是属于待开发的，整个项目由于时间问题，要实现三大模块功能，最后一个功能，待后期完善。整个项目需求分析阶段主要是做功能需求分析，数据库逻辑设计，便于后期开发。</w:t>
      </w:r>
    </w:p>
    <w:p>
      <w:pPr>
        <w:pStyle w:val="4"/>
        <w:bidi w:val="0"/>
        <w:rPr>
          <w:rFonts w:hint="eastAsia" w:ascii="黑体" w:hAnsi="黑体" w:eastAsia="黑体" w:cs="黑体"/>
          <w:b w:val="0"/>
          <w:bCs w:val="0"/>
          <w:sz w:val="24"/>
          <w:szCs w:val="24"/>
          <w:u w:val="none"/>
          <w:lang w:val="en-US" w:eastAsia="zh-CN"/>
        </w:rPr>
      </w:pPr>
      <w:bookmarkStart w:id="138" w:name="_Toc9799"/>
      <w:bookmarkStart w:id="139" w:name="_Toc19387"/>
      <w:bookmarkStart w:id="140" w:name="_Toc11500"/>
      <w:bookmarkStart w:id="141" w:name="_Toc4689"/>
      <w:bookmarkStart w:id="142" w:name="_Toc8224"/>
      <w:r>
        <w:rPr>
          <w:rFonts w:hint="eastAsia" w:ascii="黑体" w:hAnsi="黑体" w:eastAsia="黑体" w:cs="黑体"/>
          <w:b w:val="0"/>
          <w:bCs w:val="0"/>
          <w:sz w:val="24"/>
          <w:szCs w:val="24"/>
          <w:u w:val="none"/>
          <w:lang w:val="en-US" w:eastAsia="zh-CN"/>
        </w:rPr>
        <w:t>3.1.1 个人信息模块</w:t>
      </w:r>
      <w:bookmarkEnd w:id="138"/>
      <w:bookmarkEnd w:id="139"/>
      <w:bookmarkEnd w:id="140"/>
      <w:bookmarkEnd w:id="141"/>
      <w:bookmarkEnd w:id="14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在个人信息模块，用</w:t>
      </w:r>
      <w:del w:id="61" w:author="jh" w:date="2021-05-07T15:09:03Z">
        <w:r>
          <w:rPr>
            <w:rFonts w:hint="default" w:ascii="宋体" w:hAnsi="宋体" w:eastAsia="宋体" w:cs="宋体"/>
            <w:sz w:val="21"/>
            <w:szCs w:val="21"/>
            <w:lang w:val="en-US" w:eastAsia="zh-CN"/>
          </w:rPr>
          <w:delText>于</w:delText>
        </w:r>
      </w:del>
      <w:ins w:id="62" w:author="jh" w:date="2021-05-07T15:09:05Z">
        <w:r>
          <w:rPr>
            <w:rFonts w:hint="eastAsia" w:ascii="宋体" w:hAnsi="宋体" w:cs="宋体"/>
            <w:sz w:val="21"/>
            <w:szCs w:val="21"/>
            <w:lang w:val="en-US" w:eastAsia="zh-CN"/>
          </w:rPr>
          <w:t>户</w:t>
        </w:r>
      </w:ins>
      <w:r>
        <w:rPr>
          <w:rFonts w:hint="eastAsia" w:ascii="宋体" w:hAnsi="宋体" w:eastAsia="宋体" w:cs="宋体"/>
          <w:sz w:val="21"/>
          <w:szCs w:val="21"/>
          <w:lang w:val="en-US" w:eastAsia="zh-CN"/>
        </w:rPr>
        <w:t>可以写文章，并对自己写过的文章进行相应的操作，这些文章会随机的发表到社区，供大家交流，同时也可以分享自己读过的文章和书籍，个人用户也可以收藏自己喜欢的书籍加入到自己的收藏区，个人用户在自己的个人中心可以设置自己喜欢的主题样式，同时用户可以在书籍库中访问自己喜欢的书籍并阅读。当然用户也可以对个人的基本信息进行修改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63" w:author="jh" w:date="2021-05-07T15:09:39Z"/>
        </w:rPr>
      </w:pPr>
      <w:ins w:id="64" w:author="jh" w:date="2021-05-07T15:09:38Z">
        <w:r>
          <w:rPr/>
          <w:drawing>
            <wp:inline distT="0" distB="0" distL="114300" distR="114300">
              <wp:extent cx="2118995" cy="3298190"/>
              <wp:effectExtent l="0" t="0" r="14605" b="1651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25"/>
                      <a:stretch>
                        <a:fillRect/>
                      </a:stretch>
                    </pic:blipFill>
                    <pic:spPr>
                      <a:xfrm>
                        <a:off x="0" y="0"/>
                        <a:ext cx="2118995" cy="3298190"/>
                      </a:xfrm>
                      <a:prstGeom prst="rect">
                        <a:avLst/>
                      </a:prstGeom>
                      <a:noFill/>
                      <a:ln>
                        <a:noFill/>
                      </a:ln>
                    </pic:spPr>
                  </pic:pic>
                </a:graphicData>
              </a:graphic>
            </wp:inline>
          </w:drawing>
        </w:r>
      </w:ins>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ins w:id="66" w:author="jh" w:date="2021-05-07T15:09:41Z">
        <w:r>
          <w:rPr>
            <w:rFonts w:hint="eastAsia"/>
            <w:lang w:val="en-US" w:eastAsia="zh-CN"/>
          </w:rPr>
          <w:t>加</w:t>
        </w:r>
      </w:ins>
      <w:ins w:id="67" w:author="jh" w:date="2021-05-07T15:09:42Z">
        <w:r>
          <w:rPr>
            <w:rFonts w:hint="eastAsia"/>
            <w:lang w:val="en-US" w:eastAsia="zh-CN"/>
          </w:rPr>
          <w:t>一段话</w:t>
        </w:r>
      </w:ins>
      <w:ins w:id="68" w:author="jh" w:date="2021-05-07T15:09:43Z">
        <w:r>
          <w:rPr>
            <w:rFonts w:hint="eastAsia"/>
            <w:lang w:val="en-US" w:eastAsia="zh-CN"/>
          </w:rPr>
          <w:t>对</w:t>
        </w:r>
      </w:ins>
      <w:ins w:id="69" w:author="jh" w:date="2021-05-07T15:09:45Z">
        <w:r>
          <w:rPr>
            <w:rFonts w:hint="eastAsia"/>
            <w:lang w:val="en-US" w:eastAsia="zh-CN"/>
          </w:rPr>
          <w:t>图的</w:t>
        </w:r>
      </w:ins>
      <w:ins w:id="70" w:author="jh" w:date="2021-05-07T15:09:47Z">
        <w:r>
          <w:rPr>
            <w:rFonts w:hint="eastAsia"/>
            <w:lang w:val="en-US" w:eastAsia="zh-CN"/>
          </w:rPr>
          <w:t>描述</w:t>
        </w:r>
      </w:ins>
      <w:ins w:id="71" w:author="jh" w:date="2021-05-07T15:09:52Z">
        <w:r>
          <w:rPr>
            <w:rFonts w:hint="eastAsia"/>
            <w:lang w:val="en-US" w:eastAsia="zh-CN"/>
          </w:rPr>
          <w:t>，</w:t>
        </w:r>
      </w:ins>
      <w:ins w:id="72" w:author="jh" w:date="2021-05-07T15:09:53Z">
        <w:r>
          <w:rPr>
            <w:rFonts w:hint="eastAsia"/>
            <w:lang w:val="en-US" w:eastAsia="zh-CN"/>
          </w:rPr>
          <w:t>有</w:t>
        </w:r>
      </w:ins>
      <w:ins w:id="73" w:author="jh" w:date="2021-05-07T15:09:56Z">
        <w:r>
          <w:rPr>
            <w:rFonts w:hint="eastAsia"/>
            <w:lang w:val="en-US" w:eastAsia="zh-CN"/>
          </w:rPr>
          <w:t>图表的</w:t>
        </w:r>
      </w:ins>
      <w:ins w:id="74" w:author="jh" w:date="2021-05-07T15:09:58Z">
        <w:r>
          <w:rPr>
            <w:rFonts w:hint="eastAsia"/>
            <w:lang w:val="en-US" w:eastAsia="zh-CN"/>
          </w:rPr>
          <w:t>地方</w:t>
        </w:r>
      </w:ins>
      <w:ins w:id="75" w:author="jh" w:date="2021-05-07T15:09:59Z">
        <w:r>
          <w:rPr>
            <w:rFonts w:hint="eastAsia"/>
            <w:lang w:val="en-US" w:eastAsia="zh-CN"/>
          </w:rPr>
          <w:t>要</w:t>
        </w:r>
      </w:ins>
      <w:ins w:id="76" w:author="jh" w:date="2021-05-07T15:10:00Z">
        <w:r>
          <w:rPr>
            <w:rFonts w:hint="eastAsia"/>
            <w:lang w:val="en-US" w:eastAsia="zh-CN"/>
          </w:rPr>
          <w:t>按照</w:t>
        </w:r>
      </w:ins>
      <w:ins w:id="77" w:author="jh" w:date="2021-05-07T15:10:01Z">
        <w:r>
          <w:rPr>
            <w:rFonts w:hint="eastAsia"/>
            <w:lang w:val="en-US" w:eastAsia="zh-CN"/>
          </w:rPr>
          <w:t>文档设计</w:t>
        </w:r>
      </w:ins>
      <w:ins w:id="78" w:author="jh" w:date="2021-05-07T15:10:02Z">
        <w:r>
          <w:rPr>
            <w:rFonts w:hint="eastAsia"/>
            <w:lang w:val="en-US" w:eastAsia="zh-CN"/>
          </w:rPr>
          <w:t>规范</w:t>
        </w:r>
      </w:ins>
      <w:ins w:id="79" w:author="jh" w:date="2021-05-07T15:10:04Z">
        <w:r>
          <w:rPr>
            <w:rFonts w:hint="eastAsia"/>
            <w:lang w:val="en-US" w:eastAsia="zh-CN"/>
          </w:rPr>
          <w:t>编</w:t>
        </w:r>
      </w:ins>
      <w:ins w:id="80" w:author="jh" w:date="2021-05-07T15:10:07Z">
        <w:r>
          <w:rPr>
            <w:rFonts w:hint="eastAsia"/>
            <w:lang w:val="en-US" w:eastAsia="zh-CN"/>
          </w:rPr>
          <w:t>序号</w:t>
        </w:r>
      </w:ins>
      <w:ins w:id="81" w:author="jh" w:date="2021-05-07T15:10:17Z">
        <w:r>
          <w:rPr>
            <w:rFonts w:hint="eastAsia"/>
            <w:lang w:val="en-US" w:eastAsia="zh-CN"/>
          </w:rPr>
          <w:t>，用</w:t>
        </w:r>
      </w:ins>
      <w:ins w:id="82" w:author="jh" w:date="2021-05-07T15:10:19Z">
        <w:r>
          <w:rPr>
            <w:rFonts w:hint="eastAsia"/>
            <w:lang w:val="en-US" w:eastAsia="zh-CN"/>
          </w:rPr>
          <w:t>规范</w:t>
        </w:r>
      </w:ins>
      <w:ins w:id="83" w:author="jh" w:date="2021-05-07T15:10:20Z">
        <w:r>
          <w:rPr>
            <w:rFonts w:hint="eastAsia"/>
            <w:lang w:val="en-US" w:eastAsia="zh-CN"/>
          </w:rPr>
          <w:t>UML</w:t>
        </w:r>
      </w:ins>
      <w:ins w:id="84" w:author="jh" w:date="2021-05-07T15:10:22Z">
        <w:r>
          <w:rPr>
            <w:rFonts w:hint="eastAsia"/>
            <w:lang w:val="en-US" w:eastAsia="zh-CN"/>
          </w:rPr>
          <w:t>图的</w:t>
        </w:r>
      </w:ins>
      <w:ins w:id="85" w:author="jh" w:date="2021-05-07T15:10:23Z">
        <w:r>
          <w:rPr>
            <w:rFonts w:hint="eastAsia"/>
            <w:lang w:val="en-US" w:eastAsia="zh-CN"/>
          </w:rPr>
          <w:t>形式</w:t>
        </w:r>
      </w:ins>
      <w:ins w:id="86" w:author="jh" w:date="2021-05-07T15:10:28Z">
        <w:r>
          <w:rPr>
            <w:rFonts w:hint="eastAsia"/>
            <w:lang w:val="en-US" w:eastAsia="zh-CN"/>
          </w:rPr>
          <w:t>画</w:t>
        </w:r>
      </w:ins>
      <w:ins w:id="87" w:author="jh" w:date="2021-05-07T15:10:30Z">
        <w:r>
          <w:rPr>
            <w:rFonts w:hint="eastAsia"/>
            <w:lang w:val="en-US" w:eastAsia="zh-CN"/>
          </w:rPr>
          <w:t>用例图</w:t>
        </w:r>
      </w:ins>
      <w:del w:id="88" w:author="jh" w:date="2021-05-07T15:09:38Z">
        <w:r>
          <w:rPr/>
          <w:drawing>
            <wp:inline distT="0" distB="0" distL="114300" distR="114300">
              <wp:extent cx="2118995" cy="3298190"/>
              <wp:effectExtent l="0" t="0" r="14605" b="889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5"/>
                      <a:stretch>
                        <a:fillRect/>
                      </a:stretch>
                    </pic:blipFill>
                    <pic:spPr>
                      <a:xfrm>
                        <a:off x="0" y="0"/>
                        <a:ext cx="2118995" cy="3298190"/>
                      </a:xfrm>
                      <a:prstGeom prst="rect">
                        <a:avLst/>
                      </a:prstGeom>
                      <a:noFill/>
                      <a:ln>
                        <a:noFill/>
                      </a:ln>
                    </pic:spPr>
                  </pic:pic>
                </a:graphicData>
              </a:graphic>
            </wp:inline>
          </w:drawing>
        </w:r>
      </w:del>
    </w:p>
    <w:p>
      <w:pPr>
        <w:pStyle w:val="4"/>
        <w:bidi w:val="0"/>
        <w:rPr>
          <w:rFonts w:hint="eastAsia" w:ascii="黑体" w:hAnsi="黑体" w:eastAsia="黑体" w:cs="黑体"/>
          <w:b w:val="0"/>
          <w:bCs w:val="0"/>
          <w:sz w:val="24"/>
          <w:szCs w:val="24"/>
          <w:u w:val="none"/>
          <w:lang w:val="en-US" w:eastAsia="zh-CN"/>
        </w:rPr>
      </w:pPr>
      <w:bookmarkStart w:id="143" w:name="_Toc10854"/>
      <w:bookmarkStart w:id="144" w:name="_Toc9474"/>
      <w:bookmarkStart w:id="145" w:name="_Toc28376"/>
      <w:bookmarkStart w:id="146" w:name="_Toc3595"/>
      <w:bookmarkStart w:id="147" w:name="_Toc27197"/>
      <w:r>
        <w:rPr>
          <w:rFonts w:hint="eastAsia" w:ascii="黑体" w:hAnsi="黑体" w:eastAsia="黑体" w:cs="黑体"/>
          <w:b w:val="0"/>
          <w:bCs w:val="0"/>
          <w:sz w:val="24"/>
          <w:szCs w:val="24"/>
          <w:u w:val="none"/>
          <w:lang w:val="en-US" w:eastAsia="zh-CN"/>
        </w:rPr>
        <w:t>3.1.2 共享社区模块</w:t>
      </w:r>
      <w:bookmarkEnd w:id="143"/>
      <w:bookmarkEnd w:id="144"/>
      <w:bookmarkEnd w:id="145"/>
      <w:bookmarkEnd w:id="146"/>
      <w:bookmarkEnd w:id="14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社区模块主要是对用户发表的文章进行展示，并通过渲染技术展现给用户。用户也可以通过模糊查询的检索功能搜索自己喜欢的书籍。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5760720" cy="2546985"/>
            <wp:effectExtent l="0" t="0" r="0" b="1333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760720" cy="254698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90" w:author="jh" w:date="2021-05-07T15:10:52Z"/>
          <w:rFonts w:hint="default" w:ascii="黑体" w:hAnsi="黑体" w:eastAsia="黑体" w:cs="黑体"/>
          <w:b w:val="0"/>
          <w:bCs/>
          <w:sz w:val="28"/>
          <w:szCs w:val="28"/>
          <w:u w:val="none"/>
          <w:lang w:val="en-US" w:eastAsia="zh-CN"/>
        </w:rPr>
      </w:pPr>
      <w:ins w:id="91" w:author="jh" w:date="2021-05-07T15:10:52Z">
        <w:r>
          <w:rPr>
            <w:rFonts w:hint="eastAsia"/>
            <w:lang w:val="en-US" w:eastAsia="zh-CN"/>
          </w:rPr>
          <w:t>加一段话对图的描述，有图表的地方要按照文档设计规范编序号，</w:t>
        </w:r>
      </w:ins>
      <w:ins w:id="92" w:author="jh" w:date="2021-05-07T15:11:07Z">
        <w:r>
          <w:rPr>
            <w:rFonts w:hint="eastAsia"/>
            <w:lang w:val="en-US" w:eastAsia="zh-CN"/>
          </w:rPr>
          <w:t>功能</w:t>
        </w:r>
      </w:ins>
      <w:ins w:id="93" w:author="jh" w:date="2021-05-07T15:11:08Z">
        <w:r>
          <w:rPr>
            <w:rFonts w:hint="eastAsia"/>
            <w:lang w:val="en-US" w:eastAsia="zh-CN"/>
          </w:rPr>
          <w:t>结构图</w:t>
        </w:r>
      </w:ins>
      <w:ins w:id="94" w:author="jh" w:date="2021-05-07T15:11:09Z">
        <w:r>
          <w:rPr>
            <w:rFonts w:hint="eastAsia"/>
            <w:lang w:val="en-US" w:eastAsia="zh-CN"/>
          </w:rPr>
          <w:t>，</w:t>
        </w:r>
      </w:ins>
      <w:ins w:id="95" w:author="jh" w:date="2021-05-07T15:11:10Z">
        <w:r>
          <w:rPr>
            <w:rFonts w:hint="eastAsia"/>
            <w:lang w:val="en-US" w:eastAsia="zh-CN"/>
          </w:rPr>
          <w:t>就</w:t>
        </w:r>
      </w:ins>
      <w:ins w:id="96" w:author="jh" w:date="2021-05-07T15:11:11Z">
        <w:r>
          <w:rPr>
            <w:rFonts w:hint="eastAsia"/>
            <w:lang w:val="en-US" w:eastAsia="zh-CN"/>
          </w:rPr>
          <w:t>用</w:t>
        </w:r>
      </w:ins>
      <w:ins w:id="97" w:author="jh" w:date="2021-05-07T15:11:13Z">
        <w:r>
          <w:rPr>
            <w:rFonts w:hint="eastAsia"/>
            <w:lang w:val="en-US" w:eastAsia="zh-CN"/>
          </w:rPr>
          <w:t>框图</w:t>
        </w:r>
      </w:ins>
      <w:ins w:id="98" w:author="jh" w:date="2021-05-07T15:11:14Z">
        <w:r>
          <w:rPr>
            <w:rFonts w:hint="eastAsia"/>
            <w:lang w:val="en-US" w:eastAsia="zh-CN"/>
          </w:rPr>
          <w:t>长</w:t>
        </w:r>
      </w:ins>
      <w:ins w:id="99" w:author="jh" w:date="2021-05-07T15:11:17Z">
        <w:r>
          <w:rPr>
            <w:rFonts w:hint="eastAsia"/>
            <w:lang w:val="en-US" w:eastAsia="zh-CN"/>
          </w:rPr>
          <w:t>方形</w:t>
        </w:r>
      </w:ins>
      <w:ins w:id="100" w:author="jh" w:date="2021-05-07T15:11:19Z">
        <w:r>
          <w:rPr>
            <w:rFonts w:hint="eastAsia"/>
            <w:lang w:val="en-US" w:eastAsia="zh-CN"/>
          </w:rPr>
          <w:t>等</w:t>
        </w:r>
      </w:ins>
      <w:ins w:id="101" w:author="jh" w:date="2021-05-07T15:11:20Z">
        <w:r>
          <w:rPr>
            <w:rFonts w:hint="eastAsia"/>
            <w:lang w:val="en-US" w:eastAsia="zh-CN"/>
          </w:rPr>
          <w:t>形式，</w:t>
        </w:r>
      </w:ins>
      <w:ins w:id="102" w:author="jh" w:date="2021-05-07T15:11:22Z">
        <w:r>
          <w:rPr>
            <w:rFonts w:hint="eastAsia"/>
            <w:lang w:val="en-US" w:eastAsia="zh-CN"/>
          </w:rPr>
          <w:t>椭圆形</w:t>
        </w:r>
      </w:ins>
      <w:ins w:id="103" w:author="jh" w:date="2021-05-07T15:11:24Z">
        <w:r>
          <w:rPr>
            <w:rFonts w:hint="eastAsia"/>
            <w:lang w:val="en-US" w:eastAsia="zh-CN"/>
          </w:rPr>
          <w:t>容易</w:t>
        </w:r>
      </w:ins>
      <w:ins w:id="104" w:author="jh" w:date="2021-05-07T15:11:25Z">
        <w:r>
          <w:rPr>
            <w:rFonts w:hint="eastAsia"/>
            <w:lang w:val="en-US" w:eastAsia="zh-CN"/>
          </w:rPr>
          <w:t>跟</w:t>
        </w:r>
      </w:ins>
      <w:ins w:id="105" w:author="jh" w:date="2021-05-07T15:11:30Z">
        <w:r>
          <w:rPr>
            <w:rFonts w:hint="eastAsia"/>
            <w:lang w:val="en-US" w:eastAsia="zh-CN"/>
          </w:rPr>
          <w:t>ER</w:t>
        </w:r>
      </w:ins>
      <w:ins w:id="106" w:author="jh" w:date="2021-05-07T15:11:33Z">
        <w:r>
          <w:rPr>
            <w:rFonts w:hint="eastAsia"/>
            <w:lang w:val="en-US" w:eastAsia="zh-CN"/>
          </w:rPr>
          <w:t>图</w:t>
        </w:r>
      </w:ins>
      <w:ins w:id="107" w:author="jh" w:date="2021-05-07T15:11:34Z">
        <w:r>
          <w:rPr>
            <w:rFonts w:hint="eastAsia"/>
            <w:lang w:val="en-US" w:eastAsia="zh-CN"/>
          </w:rPr>
          <w:t>混淆</w:t>
        </w:r>
      </w:ins>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lang w:val="en-US" w:eastAsia="zh-CN"/>
        </w:rPr>
      </w:pPr>
    </w:p>
    <w:p>
      <w:pPr>
        <w:pStyle w:val="4"/>
        <w:bidi w:val="0"/>
        <w:rPr>
          <w:rFonts w:hint="eastAsia" w:ascii="黑体" w:hAnsi="黑体" w:eastAsia="黑体" w:cs="黑体"/>
          <w:b w:val="0"/>
          <w:bCs w:val="0"/>
          <w:sz w:val="24"/>
          <w:szCs w:val="24"/>
          <w:u w:val="none"/>
          <w:lang w:val="en-US" w:eastAsia="zh-CN"/>
        </w:rPr>
      </w:pPr>
      <w:bookmarkStart w:id="148" w:name="_Toc20962"/>
      <w:bookmarkStart w:id="149" w:name="_Toc31434"/>
      <w:bookmarkStart w:id="150" w:name="_Toc5435"/>
      <w:bookmarkStart w:id="151" w:name="_Toc26971"/>
      <w:bookmarkStart w:id="152" w:name="_Toc31095"/>
      <w:r>
        <w:rPr>
          <w:rFonts w:hint="eastAsia" w:ascii="黑体" w:hAnsi="黑体" w:eastAsia="黑体" w:cs="黑体"/>
          <w:b w:val="0"/>
          <w:bCs w:val="0"/>
          <w:sz w:val="24"/>
          <w:szCs w:val="24"/>
          <w:u w:val="none"/>
          <w:lang w:val="en-US" w:eastAsia="zh-CN"/>
        </w:rPr>
        <w:t>3.1.3 书籍发表模块</w:t>
      </w:r>
      <w:bookmarkEnd w:id="148"/>
      <w:bookmarkEnd w:id="149"/>
      <w:bookmarkEnd w:id="150"/>
      <w:bookmarkEnd w:id="151"/>
      <w:bookmarkEnd w:id="15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用户可以进行书籍发表、视频发表、图片发表和文章发表。主要是实现书籍发表。</w:t>
      </w:r>
      <w:r>
        <w:rPr>
          <w:rFonts w:hint="eastAsia" w:ascii="宋体" w:hAnsi="宋体" w:cs="宋体"/>
          <w:sz w:val="21"/>
          <w:szCs w:val="21"/>
          <w:lang w:val="en-US" w:eastAsia="zh-CN"/>
        </w:rPr>
        <w:t>通过后台编写地sql语句进行</w:t>
      </w:r>
      <w:r>
        <w:rPr>
          <w:rFonts w:hint="eastAsia" w:ascii="宋体" w:hAnsi="宋体" w:eastAsia="宋体" w:cs="宋体"/>
          <w:sz w:val="21"/>
          <w:szCs w:val="21"/>
          <w:lang w:val="en-US" w:eastAsia="zh-CN"/>
        </w:rPr>
        <w:t>模糊查询发表的书籍。</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108" w:author="jh" w:date="2021-05-07T15:11:56Z"/>
        </w:rPr>
      </w:pPr>
      <w:r>
        <w:drawing>
          <wp:inline distT="0" distB="0" distL="114300" distR="114300">
            <wp:extent cx="3078480" cy="3916680"/>
            <wp:effectExtent l="0" t="0" r="0" b="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27"/>
                    <a:stretch>
                      <a:fillRect/>
                    </a:stretch>
                  </pic:blipFill>
                  <pic:spPr>
                    <a:xfrm>
                      <a:off x="0" y="0"/>
                      <a:ext cx="3078480" cy="39166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109" w:author="jh" w:date="2021-05-07T15:12:02Z"/>
          <w:rFonts w:hint="eastAsia"/>
          <w:lang w:val="en-US" w:eastAsia="zh-CN"/>
        </w:rPr>
      </w:pPr>
      <w:ins w:id="110" w:author="jh" w:date="2021-05-07T15:11:58Z">
        <w:r>
          <w:rPr>
            <w:rFonts w:hint="eastAsia"/>
            <w:lang w:val="en-US" w:eastAsia="zh-CN"/>
          </w:rPr>
          <w:t>加一段话对图的描述，有图表的地方要按照文档设计规范编序号，用规范UML图的形式画用例图</w:t>
        </w:r>
      </w:ins>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lang w:val="en-US" w:eastAsia="zh-CN"/>
        </w:rPr>
      </w:pPr>
      <w:ins w:id="111" w:author="jh" w:date="2021-05-07T15:12:04Z">
        <w:r>
          <w:rPr>
            <w:rFonts w:hint="eastAsia"/>
            <w:lang w:val="en-US" w:eastAsia="zh-CN"/>
          </w:rPr>
          <w:t>类似</w:t>
        </w:r>
      </w:ins>
      <w:ins w:id="112" w:author="jh" w:date="2021-05-07T15:12:05Z">
        <w:r>
          <w:rPr>
            <w:rFonts w:hint="eastAsia"/>
            <w:lang w:val="en-US" w:eastAsia="zh-CN"/>
          </w:rPr>
          <w:t>用途的</w:t>
        </w:r>
      </w:ins>
      <w:ins w:id="113" w:author="jh" w:date="2021-05-07T15:12:06Z">
        <w:r>
          <w:rPr>
            <w:rFonts w:hint="eastAsia"/>
            <w:lang w:val="en-US" w:eastAsia="zh-CN"/>
          </w:rPr>
          <w:t>图</w:t>
        </w:r>
      </w:ins>
      <w:ins w:id="114" w:author="jh" w:date="2021-05-07T15:12:08Z">
        <w:r>
          <w:rPr>
            <w:rFonts w:hint="eastAsia"/>
            <w:lang w:val="en-US" w:eastAsia="zh-CN"/>
          </w:rPr>
          <w:t>表</w:t>
        </w:r>
      </w:ins>
      <w:ins w:id="115" w:author="jh" w:date="2021-05-07T15:12:09Z">
        <w:r>
          <w:rPr>
            <w:rFonts w:hint="eastAsia"/>
            <w:lang w:val="en-US" w:eastAsia="zh-CN"/>
          </w:rPr>
          <w:t>，</w:t>
        </w:r>
      </w:ins>
      <w:ins w:id="116" w:author="jh" w:date="2021-05-07T15:12:10Z">
        <w:r>
          <w:rPr>
            <w:rFonts w:hint="eastAsia"/>
            <w:lang w:val="en-US" w:eastAsia="zh-CN"/>
          </w:rPr>
          <w:t>用</w:t>
        </w:r>
      </w:ins>
      <w:ins w:id="117" w:author="jh" w:date="2021-05-07T15:12:12Z">
        <w:r>
          <w:rPr>
            <w:rFonts w:hint="eastAsia"/>
            <w:lang w:val="en-US" w:eastAsia="zh-CN"/>
          </w:rPr>
          <w:t>统一的</w:t>
        </w:r>
      </w:ins>
      <w:ins w:id="118" w:author="jh" w:date="2021-05-07T15:12:14Z">
        <w:r>
          <w:rPr>
            <w:rFonts w:hint="eastAsia"/>
            <w:lang w:val="en-US" w:eastAsia="zh-CN"/>
          </w:rPr>
          <w:t>形式</w:t>
        </w:r>
      </w:ins>
      <w:ins w:id="119" w:author="jh" w:date="2021-05-07T15:12:15Z">
        <w:r>
          <w:rPr>
            <w:rFonts w:hint="eastAsia"/>
            <w:lang w:val="en-US" w:eastAsia="zh-CN"/>
          </w:rPr>
          <w:t>表达</w:t>
        </w:r>
      </w:ins>
      <w:ins w:id="120" w:author="jh" w:date="2021-05-07T15:12:16Z">
        <w:r>
          <w:rPr>
            <w:rFonts w:hint="eastAsia"/>
            <w:lang w:val="en-US" w:eastAsia="zh-CN"/>
          </w:rPr>
          <w:t>。</w:t>
        </w:r>
      </w:ins>
    </w:p>
    <w:p>
      <w:pPr>
        <w:pStyle w:val="4"/>
        <w:bidi w:val="0"/>
        <w:rPr>
          <w:rFonts w:hint="eastAsia" w:ascii="黑体" w:hAnsi="黑体" w:eastAsia="黑体" w:cs="黑体"/>
          <w:b w:val="0"/>
          <w:bCs w:val="0"/>
          <w:sz w:val="24"/>
          <w:szCs w:val="24"/>
          <w:u w:val="none"/>
          <w:lang w:val="en-US" w:eastAsia="zh-CN"/>
        </w:rPr>
      </w:pPr>
      <w:bookmarkStart w:id="153" w:name="_Toc9172"/>
      <w:bookmarkStart w:id="154" w:name="_Toc791"/>
      <w:bookmarkStart w:id="155" w:name="_Toc13228"/>
      <w:bookmarkStart w:id="156" w:name="_Toc2149"/>
      <w:bookmarkStart w:id="157" w:name="_Toc23719"/>
      <w:r>
        <w:rPr>
          <w:rFonts w:hint="eastAsia" w:ascii="黑体" w:hAnsi="黑体" w:eastAsia="黑体" w:cs="黑体"/>
          <w:b w:val="0"/>
          <w:bCs w:val="0"/>
          <w:sz w:val="24"/>
          <w:szCs w:val="24"/>
          <w:u w:val="none"/>
          <w:lang w:val="en-US" w:eastAsia="zh-CN"/>
        </w:rPr>
        <w:t>3.1.4 消息管理模块</w:t>
      </w:r>
      <w:bookmarkEnd w:id="153"/>
      <w:bookmarkEnd w:id="154"/>
      <w:bookmarkEnd w:id="155"/>
      <w:bookmarkEnd w:id="156"/>
      <w:bookmarkEnd w:id="15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用于用户之间的交流和沟通，实现了加好友功能。</w:t>
      </w:r>
      <w:r>
        <w:rPr>
          <w:rFonts w:hint="eastAsia" w:ascii="宋体" w:hAnsi="宋体" w:cs="宋体"/>
          <w:sz w:val="21"/>
          <w:szCs w:val="21"/>
          <w:lang w:val="en-US" w:eastAsia="zh-CN"/>
        </w:rPr>
        <w:t>实现地流程是用户通过发送请求给对方用户，对方用户在接收到请求后进行回复，回复同意之后就能加好友，否则就不能加好友。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ins w:id="121" w:author="jh" w:date="2021-05-07T15:12:38Z"/>
        </w:rPr>
      </w:pPr>
      <w:r>
        <w:drawing>
          <wp:inline distT="0" distB="0" distL="114300" distR="114300">
            <wp:extent cx="3497580" cy="1043940"/>
            <wp:effectExtent l="0" t="0" r="7620" b="762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8"/>
                    <a:stretch>
                      <a:fillRect/>
                    </a:stretch>
                  </pic:blipFill>
                  <pic:spPr>
                    <a:xfrm>
                      <a:off x="0" y="0"/>
                      <a:ext cx="3497580" cy="104394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eastAsia="宋体"/>
          <w:lang w:val="en-US" w:eastAsia="zh-CN"/>
        </w:rPr>
      </w:pPr>
      <w:ins w:id="122" w:author="jh" w:date="2021-05-07T15:12:47Z">
        <w:r>
          <w:rPr>
            <w:rFonts w:hint="eastAsia"/>
            <w:lang w:val="en-US" w:eastAsia="zh-CN"/>
          </w:rPr>
          <w:t>画</w:t>
        </w:r>
      </w:ins>
      <w:ins w:id="123" w:author="jh" w:date="2021-05-07T15:12:49Z">
        <w:r>
          <w:rPr>
            <w:rFonts w:hint="eastAsia"/>
            <w:lang w:val="en-US" w:eastAsia="zh-CN"/>
          </w:rPr>
          <w:t>功能</w:t>
        </w:r>
      </w:ins>
      <w:ins w:id="124" w:author="jh" w:date="2021-05-07T15:13:11Z">
        <w:r>
          <w:rPr>
            <w:rFonts w:hint="eastAsia"/>
            <w:lang w:val="en-US" w:eastAsia="zh-CN"/>
          </w:rPr>
          <w:t>结构</w:t>
        </w:r>
      </w:ins>
      <w:ins w:id="125" w:author="jh" w:date="2021-05-07T15:12:51Z">
        <w:r>
          <w:rPr>
            <w:rFonts w:hint="eastAsia"/>
            <w:lang w:val="en-US" w:eastAsia="zh-CN"/>
          </w:rPr>
          <w:t>图，</w:t>
        </w:r>
      </w:ins>
      <w:ins w:id="126" w:author="jh" w:date="2021-05-07T15:12:53Z">
        <w:r>
          <w:rPr>
            <w:rFonts w:hint="eastAsia"/>
            <w:lang w:val="en-US" w:eastAsia="zh-CN"/>
          </w:rPr>
          <w:t>去除</w:t>
        </w:r>
      </w:ins>
      <w:ins w:id="127" w:author="jh" w:date="2021-05-07T15:12:54Z">
        <w:r>
          <w:rPr>
            <w:rFonts w:hint="eastAsia"/>
            <w:lang w:val="en-US" w:eastAsia="zh-CN"/>
          </w:rPr>
          <w:t>底部的</w:t>
        </w:r>
      </w:ins>
      <w:ins w:id="128" w:author="jh" w:date="2021-05-07T15:13:00Z">
        <w:r>
          <w:rPr>
            <w:rFonts w:hint="eastAsia"/>
            <w:lang w:val="en-US" w:eastAsia="zh-CN"/>
          </w:rPr>
          <w:t>方格</w:t>
        </w:r>
      </w:ins>
      <w:ins w:id="129" w:author="jh" w:date="2021-05-07T15:13:04Z">
        <w:r>
          <w:rPr>
            <w:rFonts w:hint="eastAsia"/>
            <w:lang w:val="en-US" w:eastAsia="zh-CN"/>
          </w:rPr>
          <w:t>背景</w:t>
        </w:r>
      </w:ins>
      <w:ins w:id="130" w:author="jh" w:date="2021-05-07T15:13:06Z">
        <w:r>
          <w:rPr>
            <w:rFonts w:hint="eastAsia"/>
            <w:lang w:val="en-US" w:eastAsia="zh-CN"/>
          </w:rPr>
          <w:t>，</w:t>
        </w:r>
      </w:ins>
      <w:ins w:id="131" w:author="jh" w:date="2021-05-07T15:13:17Z">
        <w:r>
          <w:rPr>
            <w:rFonts w:hint="eastAsia"/>
            <w:lang w:val="en-US" w:eastAsia="zh-CN"/>
          </w:rPr>
          <w:t>并给出</w:t>
        </w:r>
      </w:ins>
      <w:ins w:id="132" w:author="jh" w:date="2021-05-07T15:13:18Z">
        <w:r>
          <w:rPr>
            <w:rFonts w:hint="eastAsia"/>
            <w:lang w:val="en-US" w:eastAsia="zh-CN"/>
          </w:rPr>
          <w:t>图的</w:t>
        </w:r>
      </w:ins>
      <w:ins w:id="133" w:author="jh" w:date="2021-05-07T15:13:19Z">
        <w:r>
          <w:rPr>
            <w:rFonts w:hint="eastAsia"/>
            <w:lang w:val="en-US" w:eastAsia="zh-CN"/>
          </w:rPr>
          <w:t>描述</w:t>
        </w:r>
      </w:ins>
      <w:ins w:id="134" w:author="jh" w:date="2021-05-07T15:13:20Z">
        <w:r>
          <w:rPr>
            <w:rFonts w:hint="eastAsia"/>
            <w:lang w:val="en-US" w:eastAsia="zh-CN"/>
          </w:rPr>
          <w:t>与</w:t>
        </w:r>
      </w:ins>
      <w:ins w:id="135" w:author="jh" w:date="2021-05-07T15:13:21Z">
        <w:r>
          <w:rPr>
            <w:rFonts w:hint="eastAsia"/>
            <w:lang w:val="en-US" w:eastAsia="zh-CN"/>
          </w:rPr>
          <w:t>说明</w:t>
        </w:r>
      </w:ins>
      <w:ins w:id="136" w:author="jh" w:date="2021-05-07T15:13:22Z">
        <w:r>
          <w:rPr>
            <w:rFonts w:hint="eastAsia"/>
            <w:lang w:val="en-US" w:eastAsia="zh-CN"/>
          </w:rPr>
          <w:t>，</w:t>
        </w:r>
      </w:ins>
      <w:ins w:id="137" w:author="jh" w:date="2021-05-07T15:13:27Z">
        <w:r>
          <w:rPr>
            <w:rFonts w:hint="eastAsia"/>
            <w:lang w:val="en-US" w:eastAsia="zh-CN"/>
          </w:rPr>
          <w:t>编号</w:t>
        </w:r>
      </w:ins>
      <w:ins w:id="138" w:author="jh" w:date="2021-05-07T15:13:28Z">
        <w:r>
          <w:rPr>
            <w:rFonts w:hint="eastAsia"/>
            <w:lang w:val="en-US" w:eastAsia="zh-CN"/>
          </w:rPr>
          <w:t>统一</w:t>
        </w:r>
      </w:ins>
    </w:p>
    <w:p>
      <w:pPr>
        <w:pStyle w:val="3"/>
        <w:numPr>
          <w:ilvl w:val="0"/>
          <w:numId w:val="0"/>
        </w:numPr>
        <w:bidi w:val="0"/>
        <w:ind w:leftChars="0"/>
        <w:rPr>
          <w:rFonts w:hint="eastAsia" w:ascii="黑体" w:hAnsi="黑体" w:eastAsia="黑体" w:cs="黑体"/>
          <w:b w:val="0"/>
          <w:sz w:val="24"/>
          <w:szCs w:val="24"/>
          <w:u w:val="none"/>
          <w:lang w:val="en-US" w:eastAsia="zh-CN"/>
        </w:rPr>
      </w:pPr>
      <w:bookmarkStart w:id="158" w:name="_Toc5383"/>
      <w:bookmarkStart w:id="159" w:name="_Toc28393"/>
      <w:bookmarkStart w:id="160" w:name="_Toc16396"/>
      <w:bookmarkStart w:id="161" w:name="_Toc15376"/>
      <w:bookmarkStart w:id="162" w:name="_Toc774"/>
      <w:r>
        <w:rPr>
          <w:rFonts w:hint="eastAsia" w:ascii="黑体" w:hAnsi="黑体" w:eastAsia="黑体" w:cs="黑体"/>
          <w:b w:val="0"/>
          <w:sz w:val="24"/>
          <w:szCs w:val="24"/>
          <w:u w:val="none"/>
          <w:lang w:val="en-US" w:eastAsia="zh-CN"/>
        </w:rPr>
        <w:t>3.2 共享书城的数据库设计</w:t>
      </w:r>
      <w:bookmarkEnd w:id="158"/>
      <w:bookmarkEnd w:id="159"/>
      <w:bookmarkEnd w:id="160"/>
      <w:bookmarkEnd w:id="161"/>
      <w:bookmarkEnd w:id="162"/>
    </w:p>
    <w:p>
      <w:pPr>
        <w:pStyle w:val="4"/>
        <w:bidi w:val="0"/>
        <w:rPr>
          <w:rFonts w:hint="eastAsia" w:ascii="黑体" w:hAnsi="黑体" w:eastAsia="黑体" w:cs="黑体"/>
          <w:b w:val="0"/>
          <w:bCs w:val="0"/>
          <w:sz w:val="24"/>
          <w:szCs w:val="24"/>
          <w:u w:val="none"/>
          <w:lang w:val="en-US" w:eastAsia="zh-CN"/>
        </w:rPr>
      </w:pPr>
      <w:bookmarkStart w:id="163" w:name="_Toc9845"/>
      <w:bookmarkStart w:id="164" w:name="_Toc3839"/>
      <w:bookmarkStart w:id="165" w:name="_Toc2516"/>
      <w:bookmarkStart w:id="166" w:name="_Toc8978"/>
      <w:bookmarkStart w:id="167" w:name="_Toc3029"/>
      <w:r>
        <w:rPr>
          <w:rFonts w:hint="eastAsia" w:ascii="黑体" w:hAnsi="黑体" w:eastAsia="黑体" w:cs="黑体"/>
          <w:b w:val="0"/>
          <w:bCs w:val="0"/>
          <w:sz w:val="24"/>
          <w:szCs w:val="24"/>
          <w:u w:val="none"/>
          <w:lang w:val="en-US" w:eastAsia="zh-CN"/>
        </w:rPr>
        <w:t>3.2.1 数据库设计的ER图设计</w:t>
      </w:r>
      <w:bookmarkEnd w:id="163"/>
      <w:bookmarkEnd w:id="164"/>
      <w:bookmarkEnd w:id="165"/>
      <w:bookmarkEnd w:id="166"/>
      <w:bookmarkEnd w:id="167"/>
    </w:p>
    <w:p>
      <w:pPr>
        <w:ind w:firstLine="420" w:firstLineChars="200"/>
        <w:rPr>
          <w:rFonts w:hint="default" w:ascii="宋体" w:hAnsi="宋体" w:eastAsia="宋体" w:cs="宋体"/>
          <w:b w:val="0"/>
          <w:kern w:val="0"/>
          <w:sz w:val="21"/>
          <w:szCs w:val="21"/>
          <w:u w:val="none"/>
          <w:lang w:val="en-US" w:eastAsia="zh-CN" w:bidi="ar-SA"/>
        </w:rPr>
      </w:pPr>
      <w:r>
        <w:rPr>
          <w:rFonts w:hint="eastAsia" w:ascii="宋体" w:hAnsi="宋体" w:eastAsia="宋体" w:cs="宋体"/>
          <w:b w:val="0"/>
          <w:kern w:val="0"/>
          <w:sz w:val="21"/>
          <w:szCs w:val="21"/>
          <w:u w:val="none"/>
          <w:lang w:val="en-US" w:eastAsia="zh-CN" w:bidi="ar-SA"/>
        </w:rPr>
        <w:t>ER图的设计</w:t>
      </w:r>
      <w:r>
        <w:rPr>
          <w:rFonts w:hint="eastAsia" w:ascii="宋体" w:hAnsi="宋体" w:cs="宋体"/>
          <w:b w:val="0"/>
          <w:kern w:val="0"/>
          <w:sz w:val="21"/>
          <w:szCs w:val="21"/>
          <w:u w:val="none"/>
          <w:lang w:val="en-US" w:eastAsia="zh-CN" w:bidi="ar-SA"/>
        </w:rPr>
        <w:t>主要是根据实体类（如用户类、书籍类等等）和实体之间的关系进行设计的，比如说用户和书库里的书籍有收藏与被收藏的关系，用户与文章有一对多的关系，用户与用户之间有多对多的关系，诸如此类，我们就可以通过主外键进行设计ER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139" w:author="jh" w:date="2021-05-07T15:14:16Z"/>
        </w:rPr>
      </w:pPr>
      <w:r>
        <w:drawing>
          <wp:inline distT="0" distB="0" distL="114300" distR="114300">
            <wp:extent cx="5755005" cy="4590415"/>
            <wp:effectExtent l="0" t="0" r="5715" b="1206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29"/>
                    <a:stretch>
                      <a:fillRect/>
                    </a:stretch>
                  </pic:blipFill>
                  <pic:spPr>
                    <a:xfrm>
                      <a:off x="0" y="0"/>
                      <a:ext cx="5755005" cy="459041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eastAsia="宋体"/>
          <w:lang w:val="en-US" w:eastAsia="zh-CN"/>
        </w:rPr>
      </w:pPr>
      <w:ins w:id="140" w:author="jh" w:date="2021-05-07T15:14:18Z">
        <w:r>
          <w:rPr>
            <w:rFonts w:hint="eastAsia"/>
            <w:lang w:val="en-US" w:eastAsia="zh-CN"/>
          </w:rPr>
          <w:t>增加</w:t>
        </w:r>
      </w:ins>
      <w:ins w:id="141" w:author="jh" w:date="2021-05-07T15:14:20Z">
        <w:r>
          <w:rPr>
            <w:rFonts w:hint="eastAsia"/>
            <w:lang w:val="en-US" w:eastAsia="zh-CN"/>
          </w:rPr>
          <w:t>对</w:t>
        </w:r>
      </w:ins>
      <w:ins w:id="142" w:author="jh" w:date="2021-05-07T15:14:22Z">
        <w:r>
          <w:rPr>
            <w:rFonts w:hint="eastAsia"/>
            <w:lang w:val="en-US" w:eastAsia="zh-CN"/>
          </w:rPr>
          <w:t>上图</w:t>
        </w:r>
      </w:ins>
      <w:ins w:id="143" w:author="jh" w:date="2021-05-07T15:14:23Z">
        <w:r>
          <w:rPr>
            <w:rFonts w:hint="eastAsia"/>
            <w:lang w:val="en-US" w:eastAsia="zh-CN"/>
          </w:rPr>
          <w:t>的</w:t>
        </w:r>
      </w:ins>
      <w:ins w:id="144" w:author="jh" w:date="2021-05-07T15:14:24Z">
        <w:r>
          <w:rPr>
            <w:rFonts w:hint="eastAsia"/>
            <w:lang w:val="en-US" w:eastAsia="zh-CN"/>
          </w:rPr>
          <w:t>概要</w:t>
        </w:r>
      </w:ins>
      <w:ins w:id="145" w:author="jh" w:date="2021-05-07T15:14:25Z">
        <w:r>
          <w:rPr>
            <w:rFonts w:hint="eastAsia"/>
            <w:lang w:val="en-US" w:eastAsia="zh-CN"/>
          </w:rPr>
          <w:t>性描述</w:t>
        </w:r>
      </w:ins>
      <w:ins w:id="146" w:author="jh" w:date="2021-05-07T15:14:26Z">
        <w:r>
          <w:rPr>
            <w:rFonts w:hint="eastAsia"/>
            <w:lang w:val="en-US" w:eastAsia="zh-CN"/>
          </w:rPr>
          <w:t>，以及</w:t>
        </w:r>
      </w:ins>
      <w:ins w:id="147" w:author="jh" w:date="2021-05-07T15:14:29Z">
        <w:r>
          <w:rPr>
            <w:rFonts w:hint="eastAsia"/>
            <w:lang w:val="en-US" w:eastAsia="zh-CN"/>
          </w:rPr>
          <w:t>图</w:t>
        </w:r>
      </w:ins>
      <w:ins w:id="148" w:author="jh" w:date="2021-05-07T15:14:31Z">
        <w:r>
          <w:rPr>
            <w:rFonts w:hint="eastAsia"/>
            <w:lang w:val="en-US" w:eastAsia="zh-CN"/>
          </w:rPr>
          <w:t>表的</w:t>
        </w:r>
      </w:ins>
      <w:ins w:id="149" w:author="jh" w:date="2021-05-07T15:14:32Z">
        <w:r>
          <w:rPr>
            <w:rFonts w:hint="eastAsia"/>
            <w:lang w:val="en-US" w:eastAsia="zh-CN"/>
          </w:rPr>
          <w:t>编号</w:t>
        </w:r>
      </w:ins>
      <w:ins w:id="150" w:author="jh" w:date="2021-05-07T15:14:33Z">
        <w:r>
          <w:rPr>
            <w:rFonts w:hint="eastAsia"/>
            <w:lang w:val="en-US" w:eastAsia="zh-CN"/>
          </w:rPr>
          <w:t>问题</w:t>
        </w:r>
      </w:ins>
      <w:ins w:id="151" w:author="jh" w:date="2021-05-07T15:14:34Z">
        <w:r>
          <w:rPr>
            <w:rFonts w:hint="eastAsia"/>
            <w:lang w:val="en-US" w:eastAsia="zh-CN"/>
          </w:rPr>
          <w:t>。</w:t>
        </w:r>
      </w:ins>
      <w:ins w:id="152" w:author="jh" w:date="2021-05-07T15:14:48Z">
        <w:r>
          <w:rPr>
            <w:rFonts w:hint="eastAsia"/>
            <w:lang w:val="en-US" w:eastAsia="zh-CN"/>
          </w:rPr>
          <w:t>标准的</w:t>
        </w:r>
      </w:ins>
      <w:ins w:id="153" w:author="jh" w:date="2021-05-07T15:14:49Z">
        <w:r>
          <w:rPr>
            <w:rFonts w:hint="eastAsia"/>
            <w:lang w:val="en-US" w:eastAsia="zh-CN"/>
          </w:rPr>
          <w:t>ER</w:t>
        </w:r>
      </w:ins>
      <w:ins w:id="154" w:author="jh" w:date="2021-05-07T15:14:50Z">
        <w:r>
          <w:rPr>
            <w:rFonts w:hint="eastAsia"/>
            <w:lang w:val="en-US" w:eastAsia="zh-CN"/>
          </w:rPr>
          <w:t>图</w:t>
        </w:r>
      </w:ins>
      <w:ins w:id="155" w:author="jh" w:date="2021-05-07T15:14:51Z">
        <w:r>
          <w:rPr>
            <w:rFonts w:hint="eastAsia"/>
            <w:lang w:val="en-US" w:eastAsia="zh-CN"/>
          </w:rPr>
          <w:t>，</w:t>
        </w:r>
      </w:ins>
      <w:ins w:id="156" w:author="jh" w:date="2021-05-07T15:14:55Z">
        <w:r>
          <w:rPr>
            <w:rFonts w:hint="eastAsia"/>
            <w:lang w:val="en-US" w:eastAsia="zh-CN"/>
          </w:rPr>
          <w:t>属性</w:t>
        </w:r>
      </w:ins>
      <w:ins w:id="157" w:author="jh" w:date="2021-05-07T15:14:56Z">
        <w:r>
          <w:rPr>
            <w:rFonts w:hint="eastAsia"/>
            <w:lang w:val="en-US" w:eastAsia="zh-CN"/>
          </w:rPr>
          <w:t>是</w:t>
        </w:r>
      </w:ins>
      <w:ins w:id="158" w:author="jh" w:date="2021-05-07T15:14:58Z">
        <w:r>
          <w:rPr>
            <w:rFonts w:hint="eastAsia"/>
            <w:lang w:val="en-US" w:eastAsia="zh-CN"/>
          </w:rPr>
          <w:t>椭圆</w:t>
        </w:r>
      </w:ins>
      <w:ins w:id="159" w:author="jh" w:date="2021-05-07T15:14:59Z">
        <w:r>
          <w:rPr>
            <w:rFonts w:hint="eastAsia"/>
            <w:lang w:val="en-US" w:eastAsia="zh-CN"/>
          </w:rPr>
          <w:t>形式的</w:t>
        </w:r>
      </w:ins>
      <w:ins w:id="160" w:author="jh" w:date="2021-05-07T15:15:08Z">
        <w:r>
          <w:rPr>
            <w:rFonts w:hint="eastAsia"/>
            <w:lang w:val="en-US" w:eastAsia="zh-CN"/>
          </w:rPr>
          <w:t>，</w:t>
        </w:r>
      </w:ins>
      <w:ins w:id="161" w:author="jh" w:date="2021-05-07T15:15:09Z">
        <w:r>
          <w:rPr>
            <w:rFonts w:hint="eastAsia"/>
            <w:lang w:val="en-US" w:eastAsia="zh-CN"/>
          </w:rPr>
          <w:t>请规范</w:t>
        </w:r>
      </w:ins>
      <w:ins w:id="162" w:author="jh" w:date="2021-05-07T15:15:10Z">
        <w:r>
          <w:rPr>
            <w:rFonts w:hint="eastAsia"/>
            <w:lang w:val="en-US" w:eastAsia="zh-CN"/>
          </w:rPr>
          <w:t>设计</w:t>
        </w:r>
      </w:ins>
      <w:ins w:id="163" w:author="jh" w:date="2021-05-07T15:15:11Z">
        <w:r>
          <w:rPr>
            <w:rFonts w:hint="eastAsia"/>
            <w:lang w:val="en-US" w:eastAsia="zh-CN"/>
          </w:rPr>
          <w:t>图表</w:t>
        </w:r>
      </w:ins>
    </w:p>
    <w:p>
      <w:pPr>
        <w:pStyle w:val="4"/>
        <w:bidi w:val="0"/>
        <w:rPr>
          <w:rFonts w:hint="eastAsia" w:ascii="黑体" w:hAnsi="黑体" w:eastAsia="黑体" w:cs="黑体"/>
          <w:b w:val="0"/>
          <w:bCs w:val="0"/>
          <w:sz w:val="24"/>
          <w:szCs w:val="24"/>
          <w:u w:val="none"/>
          <w:lang w:val="en-US" w:eastAsia="zh-CN"/>
        </w:rPr>
      </w:pPr>
      <w:bookmarkStart w:id="168" w:name="_Toc24921"/>
      <w:bookmarkStart w:id="169" w:name="_Toc571"/>
      <w:bookmarkStart w:id="170" w:name="_Toc18398"/>
      <w:bookmarkStart w:id="171" w:name="_Toc18305"/>
      <w:bookmarkStart w:id="172" w:name="_Toc25551"/>
      <w:r>
        <w:rPr>
          <w:rFonts w:hint="eastAsia" w:ascii="黑体" w:hAnsi="黑体" w:eastAsia="黑体" w:cs="黑体"/>
          <w:b w:val="0"/>
          <w:bCs w:val="0"/>
          <w:sz w:val="24"/>
          <w:szCs w:val="24"/>
          <w:u w:val="none"/>
          <w:lang w:val="en-US" w:eastAsia="zh-CN"/>
        </w:rPr>
        <w:t>3.2.1 数据库设计的UML设计</w:t>
      </w:r>
      <w:bookmarkEnd w:id="168"/>
      <w:bookmarkEnd w:id="169"/>
      <w:bookmarkEnd w:id="170"/>
      <w:bookmarkEnd w:id="171"/>
      <w:bookmarkEnd w:id="17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根据用户表和书库表多对多，收藏功能是他们的关系，需要一张表进行保存relation，也就是stars表。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用户之间可以加好友，每个用户都可以有多个好友，也是多对多，需要一张friends表。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用户可以进行个性签名的发表，每个用户对应多个用户签名，每个个性签名对应一个用户，是一对多的关系，需要一张signatures表。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每个用户可以有多张历史图片，也可以更改自己的图像，需要一张存取图像的一张表，也就是需要一张photos表。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每个用户可以发表文章，需要一张保存文章的表，而且是一对多的，也就是需要一张uarticels表。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lang w:val="en-US" w:eastAsia="zh-CN"/>
        </w:rPr>
      </w:pPr>
      <w:r>
        <w:rPr>
          <w:rFonts w:hint="eastAsia" w:ascii="宋体" w:hAnsi="宋体" w:eastAsia="宋体" w:cs="宋体"/>
          <w:sz w:val="21"/>
          <w:szCs w:val="21"/>
          <w:lang w:val="en-US" w:eastAsia="zh-CN"/>
        </w:rPr>
        <w:t>每个用户可以发表书籍，需要一张保存书籍的表，而且是一对多的，也就是需要一张ubooks表。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lang w:val="en-US" w:eastAsia="zh-CN"/>
        </w:rPr>
      </w:pPr>
      <w:r>
        <w:drawing>
          <wp:inline distT="0" distB="0" distL="114300" distR="114300">
            <wp:extent cx="5755005" cy="4288155"/>
            <wp:effectExtent l="0" t="0" r="5715" b="952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30"/>
                    <a:stretch>
                      <a:fillRect/>
                    </a:stretch>
                  </pic:blipFill>
                  <pic:spPr>
                    <a:xfrm>
                      <a:off x="0" y="0"/>
                      <a:ext cx="5755005" cy="428815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黑体" w:hAnsi="黑体" w:eastAsia="黑体" w:cs="黑体"/>
          <w:b w:val="0"/>
          <w:bCs/>
          <w:sz w:val="28"/>
          <w:szCs w:val="28"/>
          <w:u w:val="none"/>
          <w:lang w:val="en-US" w:eastAsia="zh-CN"/>
        </w:rPr>
      </w:pPr>
      <w:r>
        <w:drawing>
          <wp:inline distT="0" distB="0" distL="114300" distR="114300">
            <wp:extent cx="5758815" cy="4119880"/>
            <wp:effectExtent l="0" t="0" r="1905" b="1016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31"/>
                    <a:stretch>
                      <a:fillRect/>
                    </a:stretch>
                  </pic:blipFill>
                  <pic:spPr>
                    <a:xfrm>
                      <a:off x="0" y="0"/>
                      <a:ext cx="5758815" cy="4119880"/>
                    </a:xfrm>
                    <a:prstGeom prst="rect">
                      <a:avLst/>
                    </a:prstGeom>
                    <a:noFill/>
                    <a:ln>
                      <a:noFill/>
                    </a:ln>
                  </pic:spPr>
                </pic:pic>
              </a:graphicData>
            </a:graphic>
          </wp:inline>
        </w:drawing>
      </w:r>
    </w:p>
    <w:p>
      <w:pPr>
        <w:pStyle w:val="4"/>
        <w:bidi w:val="0"/>
        <w:rPr>
          <w:rFonts w:hint="eastAsia" w:ascii="黑体" w:hAnsi="黑体" w:eastAsia="黑体" w:cs="黑体"/>
          <w:b w:val="0"/>
          <w:bCs w:val="0"/>
          <w:sz w:val="24"/>
          <w:szCs w:val="24"/>
          <w:u w:val="none"/>
          <w:lang w:val="en-US" w:eastAsia="zh-CN"/>
        </w:rPr>
      </w:pPr>
      <w:bookmarkStart w:id="173" w:name="_Toc4514"/>
      <w:bookmarkStart w:id="174" w:name="_Toc9102"/>
      <w:bookmarkStart w:id="175" w:name="_Toc29712"/>
      <w:bookmarkStart w:id="176" w:name="_Toc26530"/>
      <w:bookmarkStart w:id="177" w:name="_Toc28634"/>
      <w:r>
        <w:rPr>
          <w:rFonts w:hint="eastAsia" w:ascii="黑体" w:hAnsi="黑体" w:eastAsia="黑体" w:cs="黑体"/>
          <w:b w:val="0"/>
          <w:bCs w:val="0"/>
          <w:sz w:val="24"/>
          <w:szCs w:val="24"/>
          <w:u w:val="none"/>
          <w:lang w:val="en-US" w:eastAsia="zh-CN"/>
        </w:rPr>
        <w:t>3.2.1 数据库设计的数据库表的设计</w:t>
      </w:r>
      <w:bookmarkEnd w:id="173"/>
      <w:bookmarkEnd w:id="174"/>
      <w:bookmarkEnd w:id="175"/>
      <w:bookmarkEnd w:id="176"/>
      <w:bookmarkEnd w:id="17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大体上数据库的表有以下这些：管理员表，用户表设计，书籍库表，书籍表，个性签名表，图片表，文章表，好友表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管理员表：进行项目后台管理者</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在管理员表中主要用于后台管理工作，此表也可以和用户表合在一起，但是由于我做的系统比较小，分开也不会有太大影响，这样也可以在用户表分很多角色，避免发生字段冲突（users表也有admin字段，但它不是后台管理人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pPr>
      <w:r>
        <w:drawing>
          <wp:inline distT="0" distB="0" distL="114300" distR="114300">
            <wp:extent cx="2232660" cy="586740"/>
            <wp:effectExtent l="0" t="0" r="762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2"/>
                    <a:stretch>
                      <a:fillRect/>
                    </a:stretch>
                  </pic:blipFill>
                  <pic:spPr>
                    <a:xfrm>
                      <a:off x="0" y="0"/>
                      <a:ext cx="2232660" cy="58674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用户表：进行前台小程序访问用户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在用户表中会有很多角色，普通用户，管理员用户（特权用户），微信用户，不同的用户登陆方式不同。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450" w:leftChars="0"/>
        <w:jc w:val="both"/>
        <w:textAlignment w:val="auto"/>
        <w:outlineLvl w:val="9"/>
        <w:rPr>
          <w:rFonts w:hint="eastAsia"/>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pPr>
      <w:r>
        <w:drawing>
          <wp:inline distT="0" distB="0" distL="114300" distR="114300">
            <wp:extent cx="5755005" cy="775335"/>
            <wp:effectExtent l="0" t="0" r="5715" b="19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3"/>
                    <a:stretch>
                      <a:fillRect/>
                    </a:stretch>
                  </pic:blipFill>
                  <pic:spPr>
                    <a:xfrm>
                      <a:off x="0" y="0"/>
                      <a:ext cx="5755005" cy="77533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库内书籍表：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库内书籍表是供大家查阅读书的仓库，大家都可以访问，只能进行访问操作。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lang w:val="en-US" w:eastAsia="zh-CN"/>
        </w:rPr>
      </w:pPr>
      <w:r>
        <w:drawing>
          <wp:inline distT="0" distB="0" distL="114300" distR="114300">
            <wp:extent cx="5758180" cy="2444115"/>
            <wp:effectExtent l="0" t="0" r="2540"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34"/>
                    <a:stretch>
                      <a:fillRect/>
                    </a:stretch>
                  </pic:blipFill>
                  <pic:spPr>
                    <a:xfrm>
                      <a:off x="0" y="0"/>
                      <a:ext cx="5758180" cy="244411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用户书籍表：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用户书籍表是一些用户分享书来的书籍，或者是自己写的一写书籍，会展示在社区页面。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lang w:val="en-US" w:eastAsia="zh-CN"/>
        </w:rPr>
      </w:pPr>
      <w:r>
        <w:drawing>
          <wp:inline distT="0" distB="0" distL="114300" distR="114300">
            <wp:extent cx="5758815" cy="1473200"/>
            <wp:effectExtent l="0" t="0" r="1905" b="508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5"/>
                    <a:stretch>
                      <a:fillRect/>
                    </a:stretch>
                  </pic:blipFill>
                  <pic:spPr>
                    <a:xfrm>
                      <a:off x="0" y="0"/>
                      <a:ext cx="5758815" cy="147320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个性签名表：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个性签名表是用户在个人信息部分可以进行发布自己签名的部分。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lang w:val="en-US" w:eastAsia="zh-CN"/>
        </w:rPr>
      </w:pPr>
      <w:r>
        <w:drawing>
          <wp:inline distT="0" distB="0" distL="114300" distR="114300">
            <wp:extent cx="5760720" cy="2021205"/>
            <wp:effectExtent l="0" t="0" r="0" b="571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6"/>
                    <a:stretch>
                      <a:fillRect/>
                    </a:stretch>
                  </pic:blipFill>
                  <pic:spPr>
                    <a:xfrm>
                      <a:off x="0" y="0"/>
                      <a:ext cx="5760720" cy="202120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图片表：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图片表是存放用户头像地址的表。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lang w:val="en-US" w:eastAsia="zh-CN"/>
        </w:rPr>
      </w:pPr>
      <w:r>
        <w:drawing>
          <wp:inline distT="0" distB="0" distL="114300" distR="114300">
            <wp:extent cx="5758815" cy="2061210"/>
            <wp:effectExtent l="0" t="0" r="1905"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37"/>
                    <a:stretch>
                      <a:fillRect/>
                    </a:stretch>
                  </pic:blipFill>
                  <pic:spPr>
                    <a:xfrm>
                      <a:off x="0" y="0"/>
                      <a:ext cx="5758815" cy="206121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文章表：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文章表是用户发表文章的表，会即时的渲染到自己的发表区域。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pPr>
      <w:r>
        <w:drawing>
          <wp:inline distT="0" distB="0" distL="114300" distR="114300">
            <wp:extent cx="5756275" cy="3362960"/>
            <wp:effectExtent l="0" t="0" r="4445" b="508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38"/>
                    <a:stretch>
                      <a:fillRect/>
                    </a:stretch>
                  </pic:blipFill>
                  <pic:spPr>
                    <a:xfrm>
                      <a:off x="0" y="0"/>
                      <a:ext cx="5756275" cy="336296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好友表：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好友列表，是在对方发送好友请求并同意后记录在册的一张表。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lang w:val="en-US" w:eastAsia="zh-CN"/>
        </w:rPr>
      </w:pPr>
      <w:r>
        <w:drawing>
          <wp:inline distT="0" distB="0" distL="114300" distR="114300">
            <wp:extent cx="4251960" cy="1447800"/>
            <wp:effectExtent l="0" t="0" r="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9"/>
                    <a:stretch>
                      <a:fillRect/>
                    </a:stretch>
                  </pic:blipFill>
                  <pic:spPr>
                    <a:xfrm>
                      <a:off x="0" y="0"/>
                      <a:ext cx="4251960" cy="1447800"/>
                    </a:xfrm>
                    <a:prstGeom prst="rect">
                      <a:avLst/>
                    </a:prstGeom>
                    <a:noFill/>
                    <a:ln>
                      <a:noFill/>
                    </a:ln>
                  </pic:spPr>
                </pic:pic>
              </a:graphicData>
            </a:graphic>
          </wp:inline>
        </w:drawing>
      </w:r>
    </w:p>
    <w:p>
      <w:pPr>
        <w:pStyle w:val="3"/>
        <w:numPr>
          <w:ilvl w:val="0"/>
          <w:numId w:val="0"/>
        </w:numPr>
        <w:bidi w:val="0"/>
        <w:ind w:leftChars="0"/>
        <w:rPr>
          <w:rFonts w:hint="eastAsia" w:ascii="黑体" w:hAnsi="黑体" w:eastAsia="黑体" w:cs="黑体"/>
          <w:b w:val="0"/>
          <w:sz w:val="24"/>
          <w:szCs w:val="24"/>
          <w:u w:val="none"/>
          <w:lang w:val="en-US" w:eastAsia="zh-CN"/>
        </w:rPr>
      </w:pPr>
      <w:bookmarkStart w:id="178" w:name="_Toc32502"/>
      <w:bookmarkStart w:id="179" w:name="_Toc32128"/>
      <w:bookmarkStart w:id="180" w:name="_Toc32227"/>
      <w:bookmarkStart w:id="181" w:name="_Toc18560"/>
      <w:bookmarkStart w:id="182" w:name="_Toc12428"/>
      <w:r>
        <w:rPr>
          <w:rFonts w:hint="eastAsia" w:ascii="黑体" w:hAnsi="黑体" w:eastAsia="黑体" w:cs="黑体"/>
          <w:b w:val="0"/>
          <w:sz w:val="24"/>
          <w:szCs w:val="24"/>
          <w:u w:val="none"/>
          <w:lang w:val="en-US" w:eastAsia="zh-CN"/>
        </w:rPr>
        <w:t>3.3 共享书城的前端设计</w:t>
      </w:r>
      <w:bookmarkEnd w:id="178"/>
      <w:bookmarkEnd w:id="179"/>
      <w:bookmarkEnd w:id="180"/>
      <w:bookmarkEnd w:id="181"/>
      <w:bookmarkEnd w:id="182"/>
    </w:p>
    <w:p>
      <w:pPr>
        <w:pStyle w:val="4"/>
        <w:bidi w:val="0"/>
        <w:rPr>
          <w:rFonts w:hint="eastAsia" w:ascii="黑体" w:hAnsi="黑体" w:eastAsia="黑体" w:cs="黑体"/>
          <w:b w:val="0"/>
          <w:bCs w:val="0"/>
          <w:sz w:val="24"/>
          <w:szCs w:val="24"/>
          <w:u w:val="none"/>
          <w:lang w:val="en-US" w:eastAsia="zh-CN"/>
        </w:rPr>
      </w:pPr>
      <w:bookmarkStart w:id="183" w:name="_Toc22032"/>
      <w:bookmarkStart w:id="184" w:name="_Toc11667"/>
      <w:bookmarkStart w:id="185" w:name="_Toc9854"/>
      <w:bookmarkStart w:id="186" w:name="_Toc1823"/>
      <w:r>
        <w:rPr>
          <w:rFonts w:hint="eastAsia" w:ascii="黑体" w:hAnsi="黑体" w:eastAsia="黑体" w:cs="黑体"/>
          <w:b w:val="0"/>
          <w:bCs w:val="0"/>
          <w:sz w:val="24"/>
          <w:szCs w:val="24"/>
          <w:u w:val="none"/>
          <w:lang w:val="en-US" w:eastAsia="zh-CN"/>
        </w:rPr>
        <w:t>3.3.1 登陆注册页面设计</w:t>
      </w:r>
      <w:bookmarkEnd w:id="183"/>
      <w:bookmarkEnd w:id="184"/>
      <w:bookmarkEnd w:id="185"/>
      <w:bookmarkEnd w:id="18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用户在第一次登陆时，可以去注册，注册完成后自动跳转到登陆页面进行登录。</w:t>
      </w:r>
      <w:r>
        <w:rPr>
          <w:rFonts w:hint="eastAsia" w:ascii="宋体" w:hAnsi="宋体" w:cs="宋体"/>
          <w:sz w:val="21"/>
          <w:szCs w:val="21"/>
          <w:lang w:val="en-US" w:eastAsia="zh-CN"/>
        </w:rPr>
        <w:t>页面背景图是通过设置背景样式从网上获取的一张图片，其中页面的具体实现逻辑是通过wxss进行美化的。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164" w:author="jh" w:date="2021-05-07T15:17:06Z"/>
        </w:rPr>
      </w:pPr>
      <w:r>
        <w:drawing>
          <wp:inline distT="0" distB="0" distL="114300" distR="114300">
            <wp:extent cx="2745105" cy="4359275"/>
            <wp:effectExtent l="0" t="0" r="13335" b="1460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40"/>
                    <a:stretch>
                      <a:fillRect/>
                    </a:stretch>
                  </pic:blipFill>
                  <pic:spPr>
                    <a:xfrm>
                      <a:off x="0" y="0"/>
                      <a:ext cx="2745105" cy="4359275"/>
                    </a:xfrm>
                    <a:prstGeom prst="rect">
                      <a:avLst/>
                    </a:prstGeom>
                    <a:noFill/>
                    <a:ln>
                      <a:noFill/>
                    </a:ln>
                  </pic:spPr>
                </pic:pic>
              </a:graphicData>
            </a:graphic>
          </wp:inline>
        </w:drawing>
      </w:r>
      <w:r>
        <w:drawing>
          <wp:inline distT="0" distB="0" distL="114300" distR="114300">
            <wp:extent cx="2687955" cy="4356735"/>
            <wp:effectExtent l="0" t="0" r="9525"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41"/>
                    <a:stretch>
                      <a:fillRect/>
                    </a:stretch>
                  </pic:blipFill>
                  <pic:spPr>
                    <a:xfrm>
                      <a:off x="0" y="0"/>
                      <a:ext cx="2687955" cy="435673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eastAsia="宋体"/>
          <w:lang w:val="en-US" w:eastAsia="zh-CN"/>
        </w:rPr>
      </w:pPr>
      <w:ins w:id="165" w:author="jh" w:date="2021-05-07T15:17:10Z">
        <w:r>
          <w:rPr>
            <w:rFonts w:hint="eastAsia"/>
            <w:lang w:val="en-US" w:eastAsia="zh-CN"/>
          </w:rPr>
          <w:t>增加</w:t>
        </w:r>
      </w:ins>
      <w:ins w:id="166" w:author="jh" w:date="2021-05-07T15:17:14Z">
        <w:r>
          <w:rPr>
            <w:rFonts w:hint="eastAsia"/>
            <w:lang w:val="en-US" w:eastAsia="zh-CN"/>
          </w:rPr>
          <w:t>对</w:t>
        </w:r>
      </w:ins>
      <w:ins w:id="167" w:author="jh" w:date="2021-05-07T15:17:18Z">
        <w:r>
          <w:rPr>
            <w:rFonts w:hint="eastAsia"/>
            <w:lang w:val="en-US" w:eastAsia="zh-CN"/>
          </w:rPr>
          <w:t>插图的</w:t>
        </w:r>
      </w:ins>
      <w:ins w:id="168" w:author="jh" w:date="2021-05-07T15:17:21Z">
        <w:r>
          <w:rPr>
            <w:rFonts w:hint="eastAsia"/>
            <w:lang w:val="en-US" w:eastAsia="zh-CN"/>
          </w:rPr>
          <w:t>描述</w:t>
        </w:r>
      </w:ins>
      <w:ins w:id="169" w:author="jh" w:date="2021-05-07T15:17:22Z">
        <w:r>
          <w:rPr>
            <w:rFonts w:hint="eastAsia"/>
            <w:lang w:val="en-US" w:eastAsia="zh-CN"/>
          </w:rPr>
          <w:t>，</w:t>
        </w:r>
      </w:ins>
      <w:ins w:id="170" w:author="jh" w:date="2021-05-07T15:17:23Z">
        <w:r>
          <w:rPr>
            <w:rFonts w:hint="eastAsia"/>
            <w:lang w:val="en-US" w:eastAsia="zh-CN"/>
          </w:rPr>
          <w:t>并</w:t>
        </w:r>
      </w:ins>
      <w:ins w:id="171" w:author="jh" w:date="2021-05-07T15:17:24Z">
        <w:r>
          <w:rPr>
            <w:rFonts w:hint="eastAsia"/>
            <w:lang w:val="en-US" w:eastAsia="zh-CN"/>
          </w:rPr>
          <w:t>编号</w:t>
        </w:r>
      </w:ins>
    </w:p>
    <w:p>
      <w:pPr>
        <w:pStyle w:val="4"/>
        <w:bidi w:val="0"/>
        <w:rPr>
          <w:rFonts w:hint="eastAsia" w:ascii="黑体" w:hAnsi="黑体" w:eastAsia="黑体" w:cs="黑体"/>
          <w:b w:val="0"/>
          <w:bCs w:val="0"/>
          <w:sz w:val="24"/>
          <w:szCs w:val="24"/>
          <w:u w:val="none"/>
          <w:lang w:val="en-US" w:eastAsia="zh-CN"/>
        </w:rPr>
      </w:pPr>
      <w:bookmarkStart w:id="187" w:name="_Toc10883"/>
      <w:bookmarkStart w:id="188" w:name="_Toc18194"/>
      <w:bookmarkStart w:id="189" w:name="_Toc22881"/>
      <w:bookmarkStart w:id="190" w:name="_Toc14586"/>
      <w:r>
        <w:rPr>
          <w:rFonts w:hint="eastAsia" w:ascii="黑体" w:hAnsi="黑体" w:eastAsia="黑体" w:cs="黑体"/>
          <w:b w:val="0"/>
          <w:bCs w:val="0"/>
          <w:sz w:val="24"/>
          <w:szCs w:val="24"/>
          <w:u w:val="none"/>
          <w:lang w:val="en-US" w:eastAsia="zh-CN"/>
        </w:rPr>
        <w:t>3.3.2 个人信息页面设计</w:t>
      </w:r>
      <w:bookmarkEnd w:id="187"/>
      <w:bookmarkEnd w:id="188"/>
      <w:bookmarkEnd w:id="189"/>
      <w:bookmarkEnd w:id="190"/>
    </w:p>
    <w:p>
      <w:pPr>
        <w:ind w:firstLine="420" w:firstLineChars="200"/>
        <w:rPr>
          <w:rFonts w:hint="default" w:ascii="宋体" w:hAnsi="宋体" w:eastAsia="宋体" w:cs="宋体"/>
          <w:b w:val="0"/>
          <w:kern w:val="0"/>
          <w:sz w:val="21"/>
          <w:szCs w:val="21"/>
          <w:u w:val="none"/>
          <w:lang w:val="en-US" w:eastAsia="zh-CN" w:bidi="ar-SA"/>
        </w:rPr>
      </w:pPr>
      <w:r>
        <w:rPr>
          <w:rFonts w:hint="eastAsia" w:ascii="宋体" w:hAnsi="宋体" w:eastAsia="宋体" w:cs="宋体"/>
          <w:b w:val="0"/>
          <w:kern w:val="0"/>
          <w:sz w:val="21"/>
          <w:szCs w:val="21"/>
          <w:u w:val="none"/>
          <w:lang w:val="en-US" w:eastAsia="zh-CN" w:bidi="ar-SA"/>
        </w:rPr>
        <w:t>分为两大模块，一部分是个人信息模块，另一部分是功能模块。个人信息模块用于展示个人信息，功能模块进行用户操作，如查看好友列表，搜寻书籍，去修改个人信息页面，查看手机文章等。</w:t>
      </w:r>
      <w:r>
        <w:rPr>
          <w:rFonts w:hint="eastAsia" w:ascii="宋体" w:hAnsi="宋体" w:cs="宋体"/>
          <w:b w:val="0"/>
          <w:kern w:val="0"/>
          <w:sz w:val="21"/>
          <w:szCs w:val="21"/>
          <w:u w:val="none"/>
          <w:lang w:val="en-US" w:eastAsia="zh-CN" w:bidi="ar-SA"/>
        </w:rPr>
        <w:t>在这一部分，用户也可以进行个性签名的设计，也可以查看某地近两天的天气情况。整体上设计是通过盒子样式设计，一层套一层，然后通过margin和padding设计外边距和内边距达到最终效果图如下：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lang w:val="en-US" w:eastAsia="zh-CN"/>
        </w:rPr>
      </w:pPr>
      <w:r>
        <w:drawing>
          <wp:inline distT="0" distB="0" distL="114300" distR="114300">
            <wp:extent cx="1902460" cy="3322320"/>
            <wp:effectExtent l="0" t="0" r="254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2"/>
                    <a:stretch>
                      <a:fillRect/>
                    </a:stretch>
                  </pic:blipFill>
                  <pic:spPr>
                    <a:xfrm>
                      <a:off x="0" y="0"/>
                      <a:ext cx="1902460" cy="3322320"/>
                    </a:xfrm>
                    <a:prstGeom prst="rect">
                      <a:avLst/>
                    </a:prstGeom>
                    <a:noFill/>
                    <a:ln>
                      <a:noFill/>
                    </a:ln>
                  </pic:spPr>
                </pic:pic>
              </a:graphicData>
            </a:graphic>
          </wp:inline>
        </w:drawing>
      </w:r>
      <w:r>
        <w:drawing>
          <wp:inline distT="0" distB="0" distL="114300" distR="114300">
            <wp:extent cx="1897380" cy="3245485"/>
            <wp:effectExtent l="0" t="0" r="7620" b="63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43"/>
                    <a:stretch>
                      <a:fillRect/>
                    </a:stretch>
                  </pic:blipFill>
                  <pic:spPr>
                    <a:xfrm>
                      <a:off x="0" y="0"/>
                      <a:ext cx="1897380" cy="3245485"/>
                    </a:xfrm>
                    <a:prstGeom prst="rect">
                      <a:avLst/>
                    </a:prstGeom>
                    <a:noFill/>
                    <a:ln>
                      <a:noFill/>
                    </a:ln>
                  </pic:spPr>
                </pic:pic>
              </a:graphicData>
            </a:graphic>
          </wp:inline>
        </w:drawing>
      </w:r>
      <w:r>
        <w:drawing>
          <wp:inline distT="0" distB="0" distL="114300" distR="114300">
            <wp:extent cx="1748155" cy="3021330"/>
            <wp:effectExtent l="0" t="0" r="4445" b="1143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44"/>
                    <a:stretch>
                      <a:fillRect/>
                    </a:stretch>
                  </pic:blipFill>
                  <pic:spPr>
                    <a:xfrm>
                      <a:off x="0" y="0"/>
                      <a:ext cx="1748155" cy="302133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172" w:author="jh" w:date="2021-05-07T15:17:53Z"/>
        </w:rPr>
      </w:pPr>
      <w:r>
        <w:drawing>
          <wp:inline distT="0" distB="0" distL="114300" distR="114300">
            <wp:extent cx="1921510" cy="3232150"/>
            <wp:effectExtent l="0" t="0" r="13970" b="1397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45"/>
                    <a:stretch>
                      <a:fillRect/>
                    </a:stretch>
                  </pic:blipFill>
                  <pic:spPr>
                    <a:xfrm>
                      <a:off x="0" y="0"/>
                      <a:ext cx="1921510" cy="323215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eastAsia="宋体"/>
          <w:lang w:val="en-US" w:eastAsia="zh-CN"/>
        </w:rPr>
      </w:pPr>
      <w:ins w:id="173" w:author="jh" w:date="2021-05-07T15:17:55Z">
        <w:r>
          <w:rPr>
            <w:rFonts w:hint="eastAsia"/>
            <w:lang w:val="en-US" w:eastAsia="zh-CN"/>
          </w:rPr>
          <w:t>增加</w:t>
        </w:r>
      </w:ins>
      <w:ins w:id="174" w:author="jh" w:date="2021-05-07T15:17:56Z">
        <w:r>
          <w:rPr>
            <w:rFonts w:hint="eastAsia"/>
            <w:lang w:val="en-US" w:eastAsia="zh-CN"/>
          </w:rPr>
          <w:t>界面</w:t>
        </w:r>
      </w:ins>
      <w:ins w:id="175" w:author="jh" w:date="2021-05-07T15:17:57Z">
        <w:r>
          <w:rPr>
            <w:rFonts w:hint="eastAsia"/>
            <w:lang w:val="en-US" w:eastAsia="zh-CN"/>
          </w:rPr>
          <w:t>截图</w:t>
        </w:r>
      </w:ins>
      <w:ins w:id="176" w:author="jh" w:date="2021-05-07T15:17:59Z">
        <w:r>
          <w:rPr>
            <w:rFonts w:hint="eastAsia"/>
            <w:lang w:val="en-US" w:eastAsia="zh-CN"/>
          </w:rPr>
          <w:t>编号，</w:t>
        </w:r>
      </w:ins>
      <w:ins w:id="177" w:author="jh" w:date="2021-05-07T15:18:00Z">
        <w:r>
          <w:rPr>
            <w:rFonts w:hint="eastAsia"/>
            <w:lang w:val="en-US" w:eastAsia="zh-CN"/>
          </w:rPr>
          <w:t>以及</w:t>
        </w:r>
      </w:ins>
      <w:ins w:id="178" w:author="jh" w:date="2021-05-07T15:18:01Z">
        <w:r>
          <w:rPr>
            <w:rFonts w:hint="eastAsia"/>
            <w:lang w:val="en-US" w:eastAsia="zh-CN"/>
          </w:rPr>
          <w:t>对</w:t>
        </w:r>
      </w:ins>
      <w:ins w:id="179" w:author="jh" w:date="2021-05-07T15:18:02Z">
        <w:r>
          <w:rPr>
            <w:rFonts w:hint="eastAsia"/>
            <w:lang w:val="en-US" w:eastAsia="zh-CN"/>
          </w:rPr>
          <w:t>该部分</w:t>
        </w:r>
      </w:ins>
      <w:ins w:id="180" w:author="jh" w:date="2021-05-07T15:18:03Z">
        <w:r>
          <w:rPr>
            <w:rFonts w:hint="eastAsia"/>
            <w:lang w:val="en-US" w:eastAsia="zh-CN"/>
          </w:rPr>
          <w:t>的</w:t>
        </w:r>
      </w:ins>
      <w:ins w:id="181" w:author="jh" w:date="2021-05-07T15:18:05Z">
        <w:r>
          <w:rPr>
            <w:rFonts w:hint="eastAsia"/>
            <w:lang w:val="en-US" w:eastAsia="zh-CN"/>
          </w:rPr>
          <w:t>概要</w:t>
        </w:r>
      </w:ins>
      <w:ins w:id="182" w:author="jh" w:date="2021-05-07T15:18:09Z">
        <w:r>
          <w:rPr>
            <w:rFonts w:hint="eastAsia"/>
            <w:lang w:val="en-US" w:eastAsia="zh-CN"/>
          </w:rPr>
          <w:t>性描述</w:t>
        </w:r>
      </w:ins>
    </w:p>
    <w:p>
      <w:pPr>
        <w:pStyle w:val="4"/>
        <w:bidi w:val="0"/>
        <w:rPr>
          <w:rFonts w:hint="eastAsia" w:ascii="黑体" w:hAnsi="黑体" w:eastAsia="黑体" w:cs="黑体"/>
          <w:b w:val="0"/>
          <w:bCs w:val="0"/>
          <w:sz w:val="24"/>
          <w:szCs w:val="24"/>
          <w:u w:val="none"/>
          <w:lang w:val="en-US" w:eastAsia="zh-CN"/>
        </w:rPr>
      </w:pPr>
      <w:bookmarkStart w:id="191" w:name="_Toc22118"/>
      <w:bookmarkStart w:id="192" w:name="_Toc3919"/>
      <w:bookmarkStart w:id="193" w:name="_Toc30031"/>
      <w:bookmarkStart w:id="194" w:name="_Toc25306"/>
      <w:r>
        <w:rPr>
          <w:rFonts w:hint="eastAsia" w:ascii="黑体" w:hAnsi="黑体" w:eastAsia="黑体" w:cs="黑体"/>
          <w:b w:val="0"/>
          <w:bCs w:val="0"/>
          <w:sz w:val="24"/>
          <w:szCs w:val="24"/>
          <w:u w:val="none"/>
          <w:lang w:val="en-US" w:eastAsia="zh-CN"/>
        </w:rPr>
        <w:t>3.3.3 共享社区模块页面设计</w:t>
      </w:r>
      <w:bookmarkEnd w:id="191"/>
      <w:bookmarkEnd w:id="192"/>
      <w:bookmarkEnd w:id="193"/>
      <w:bookmarkEnd w:id="194"/>
    </w:p>
    <w:p>
      <w:pPr>
        <w:ind w:firstLine="420" w:firstLineChars="200"/>
        <w:rPr>
          <w:rFonts w:hint="default" w:ascii="宋体" w:hAnsi="宋体" w:eastAsia="宋体" w:cs="宋体"/>
          <w:b w:val="0"/>
          <w:kern w:val="0"/>
          <w:sz w:val="21"/>
          <w:szCs w:val="21"/>
          <w:u w:val="none"/>
          <w:lang w:val="en-US" w:eastAsia="zh-CN" w:bidi="ar-SA"/>
        </w:rPr>
      </w:pPr>
      <w:r>
        <w:rPr>
          <w:rFonts w:hint="eastAsia" w:ascii="宋体" w:hAnsi="宋体" w:eastAsia="宋体" w:cs="宋体"/>
          <w:b w:val="0"/>
          <w:kern w:val="0"/>
          <w:sz w:val="21"/>
          <w:szCs w:val="21"/>
          <w:u w:val="none"/>
          <w:lang w:val="en-US" w:eastAsia="zh-CN" w:bidi="ar-SA"/>
        </w:rPr>
        <w:t>在这一部分，每一个用户都可以在搜索框进行搜索，页面会即时渲染将搜索出来的结果渲染到页面上</w:t>
      </w:r>
      <w:r>
        <w:rPr>
          <w:rFonts w:hint="eastAsia" w:ascii="宋体" w:hAnsi="宋体" w:cs="宋体"/>
          <w:b w:val="0"/>
          <w:kern w:val="0"/>
          <w:sz w:val="21"/>
          <w:szCs w:val="21"/>
          <w:u w:val="none"/>
          <w:lang w:val="en-US" w:eastAsia="zh-CN" w:bidi="ar-SA"/>
        </w:rPr>
        <w:t>，当然用户也可以在自己的发表地方进行发表文章，对应的内容就会及时的渲染到社区页面。用户也可以在自己的个人主要点击功能菜单中的经典阅读就可以搜索相关书籍进行阅读。</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2400935" cy="4243705"/>
            <wp:effectExtent l="0" t="0" r="6985" b="825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46"/>
                    <a:stretch>
                      <a:fillRect/>
                    </a:stretch>
                  </pic:blipFill>
                  <pic:spPr>
                    <a:xfrm>
                      <a:off x="0" y="0"/>
                      <a:ext cx="2400935" cy="4243705"/>
                    </a:xfrm>
                    <a:prstGeom prst="rect">
                      <a:avLst/>
                    </a:prstGeom>
                    <a:noFill/>
                    <a:ln>
                      <a:noFill/>
                    </a:ln>
                  </pic:spPr>
                </pic:pic>
              </a:graphicData>
            </a:graphic>
          </wp:inline>
        </w:drawing>
      </w:r>
      <w:r>
        <w:drawing>
          <wp:inline distT="0" distB="0" distL="114300" distR="114300">
            <wp:extent cx="2644775" cy="4585335"/>
            <wp:effectExtent l="0" t="0" r="6985" b="190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47"/>
                    <a:stretch>
                      <a:fillRect/>
                    </a:stretch>
                  </pic:blipFill>
                  <pic:spPr>
                    <a:xfrm>
                      <a:off x="0" y="0"/>
                      <a:ext cx="2644775" cy="458533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183" w:author="jh" w:date="2021-05-07T15:18:23Z"/>
        </w:rPr>
      </w:pPr>
      <w:r>
        <w:drawing>
          <wp:inline distT="0" distB="0" distL="114300" distR="114300">
            <wp:extent cx="2674620" cy="4566920"/>
            <wp:effectExtent l="0" t="0" r="7620" b="5080"/>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48"/>
                    <a:stretch>
                      <a:fillRect/>
                    </a:stretch>
                  </pic:blipFill>
                  <pic:spPr>
                    <a:xfrm>
                      <a:off x="0" y="0"/>
                      <a:ext cx="2674620" cy="4566920"/>
                    </a:xfrm>
                    <a:prstGeom prst="rect">
                      <a:avLst/>
                    </a:prstGeom>
                    <a:noFill/>
                    <a:ln>
                      <a:noFill/>
                    </a:ln>
                  </pic:spPr>
                </pic:pic>
              </a:graphicData>
            </a:graphic>
          </wp:inline>
        </w:drawing>
      </w:r>
      <w:r>
        <w:drawing>
          <wp:inline distT="0" distB="0" distL="114300" distR="114300">
            <wp:extent cx="2630170" cy="4484370"/>
            <wp:effectExtent l="0" t="0" r="6350" b="1143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49"/>
                    <a:stretch>
                      <a:fillRect/>
                    </a:stretch>
                  </pic:blipFill>
                  <pic:spPr>
                    <a:xfrm>
                      <a:off x="0" y="0"/>
                      <a:ext cx="2630170" cy="448437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eastAsia="宋体"/>
          <w:lang w:val="en-US" w:eastAsia="zh-CN"/>
        </w:rPr>
      </w:pPr>
      <w:ins w:id="184" w:author="jh" w:date="2021-05-07T15:18:25Z">
        <w:r>
          <w:rPr>
            <w:rFonts w:hint="eastAsia"/>
            <w:lang w:val="en-US" w:eastAsia="zh-CN"/>
          </w:rPr>
          <w:t>增加</w:t>
        </w:r>
      </w:ins>
      <w:ins w:id="185" w:author="jh" w:date="2021-05-07T15:18:28Z">
        <w:r>
          <w:rPr>
            <w:rFonts w:hint="eastAsia"/>
            <w:lang w:val="en-US" w:eastAsia="zh-CN"/>
          </w:rPr>
          <w:t>界面</w:t>
        </w:r>
      </w:ins>
      <w:ins w:id="186" w:author="jh" w:date="2021-05-07T15:18:29Z">
        <w:r>
          <w:rPr>
            <w:rFonts w:hint="eastAsia"/>
            <w:lang w:val="en-US" w:eastAsia="zh-CN"/>
          </w:rPr>
          <w:t>截图</w:t>
        </w:r>
      </w:ins>
      <w:ins w:id="187" w:author="jh" w:date="2021-05-07T15:18:31Z">
        <w:r>
          <w:rPr>
            <w:rFonts w:hint="eastAsia"/>
            <w:lang w:val="en-US" w:eastAsia="zh-CN"/>
          </w:rPr>
          <w:t>编号</w:t>
        </w:r>
      </w:ins>
      <w:ins w:id="188" w:author="jh" w:date="2021-05-07T15:18:32Z">
        <w:r>
          <w:rPr>
            <w:rFonts w:hint="eastAsia"/>
            <w:lang w:val="en-US" w:eastAsia="zh-CN"/>
          </w:rPr>
          <w:t>，</w:t>
        </w:r>
      </w:ins>
      <w:ins w:id="189" w:author="jh" w:date="2021-05-07T15:18:33Z">
        <w:r>
          <w:rPr>
            <w:rFonts w:hint="eastAsia"/>
            <w:lang w:val="en-US" w:eastAsia="zh-CN"/>
          </w:rPr>
          <w:t>以及</w:t>
        </w:r>
      </w:ins>
      <w:ins w:id="190" w:author="jh" w:date="2021-05-07T15:18:34Z">
        <w:r>
          <w:rPr>
            <w:rFonts w:hint="eastAsia"/>
            <w:lang w:val="en-US" w:eastAsia="zh-CN"/>
          </w:rPr>
          <w:t>对</w:t>
        </w:r>
      </w:ins>
      <w:ins w:id="191" w:author="jh" w:date="2021-05-07T15:18:35Z">
        <w:r>
          <w:rPr>
            <w:rFonts w:hint="eastAsia"/>
            <w:lang w:val="en-US" w:eastAsia="zh-CN"/>
          </w:rPr>
          <w:t>这个部分</w:t>
        </w:r>
      </w:ins>
      <w:ins w:id="192" w:author="jh" w:date="2021-05-07T15:18:37Z">
        <w:r>
          <w:rPr>
            <w:rFonts w:hint="eastAsia"/>
            <w:lang w:val="en-US" w:eastAsia="zh-CN"/>
          </w:rPr>
          <w:t>的</w:t>
        </w:r>
      </w:ins>
      <w:ins w:id="193" w:author="jh" w:date="2021-05-07T15:18:39Z">
        <w:r>
          <w:rPr>
            <w:rFonts w:hint="eastAsia"/>
            <w:lang w:val="en-US" w:eastAsia="zh-CN"/>
          </w:rPr>
          <w:t>概要性</w:t>
        </w:r>
      </w:ins>
      <w:ins w:id="194" w:author="jh" w:date="2021-05-07T15:18:42Z">
        <w:r>
          <w:rPr>
            <w:rFonts w:hint="eastAsia"/>
            <w:lang w:val="en-US" w:eastAsia="zh-CN"/>
          </w:rPr>
          <w:t>描述</w:t>
        </w:r>
      </w:ins>
    </w:p>
    <w:p>
      <w:pPr>
        <w:pStyle w:val="4"/>
        <w:bidi w:val="0"/>
        <w:rPr>
          <w:rFonts w:hint="eastAsia" w:ascii="黑体" w:hAnsi="黑体" w:eastAsia="黑体" w:cs="黑体"/>
          <w:b w:val="0"/>
          <w:bCs w:val="0"/>
          <w:sz w:val="24"/>
          <w:szCs w:val="24"/>
          <w:u w:val="none"/>
          <w:lang w:val="en-US" w:eastAsia="zh-CN"/>
        </w:rPr>
      </w:pPr>
      <w:bookmarkStart w:id="195" w:name="_Toc32546"/>
      <w:bookmarkStart w:id="196" w:name="_Toc31810"/>
      <w:bookmarkStart w:id="197" w:name="_Toc18955"/>
      <w:bookmarkStart w:id="198" w:name="_Toc2788"/>
      <w:r>
        <w:rPr>
          <w:rFonts w:hint="eastAsia" w:ascii="黑体" w:hAnsi="黑体" w:eastAsia="黑体" w:cs="黑体"/>
          <w:b w:val="0"/>
          <w:bCs w:val="0"/>
          <w:sz w:val="24"/>
          <w:szCs w:val="24"/>
          <w:u w:val="none"/>
          <w:lang w:val="en-US" w:eastAsia="zh-CN"/>
        </w:rPr>
        <w:t>3.3.4 文章发表模块设计模块</w:t>
      </w:r>
      <w:bookmarkEnd w:id="195"/>
      <w:bookmarkEnd w:id="196"/>
      <w:bookmarkEnd w:id="197"/>
      <w:bookmarkEnd w:id="198"/>
    </w:p>
    <w:p>
      <w:pPr>
        <w:ind w:firstLine="420" w:firstLineChars="200"/>
        <w:rPr>
          <w:rFonts w:hint="default" w:ascii="宋体" w:hAnsi="宋体" w:eastAsia="宋体" w:cs="宋体"/>
          <w:b w:val="0"/>
          <w:kern w:val="0"/>
          <w:sz w:val="21"/>
          <w:szCs w:val="21"/>
          <w:u w:val="none"/>
          <w:lang w:val="en-US" w:eastAsia="zh-CN" w:bidi="ar-SA"/>
        </w:rPr>
      </w:pPr>
      <w:r>
        <w:rPr>
          <w:rFonts w:hint="eastAsia" w:ascii="宋体" w:hAnsi="宋体" w:eastAsia="宋体" w:cs="宋体"/>
          <w:b w:val="0"/>
          <w:kern w:val="0"/>
          <w:sz w:val="21"/>
          <w:szCs w:val="21"/>
          <w:u w:val="none"/>
          <w:lang w:val="en-US" w:eastAsia="zh-CN" w:bidi="ar-SA"/>
        </w:rPr>
        <w:t>文章发表模块的设计就是通过表单的形式将发表的内容发送到服务器，服务器接收到数据库之后存储到数据库的书籍表中，而发表的文章也会动态的展示在社区模块。</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195" w:author="jh" w:date="2021-05-07T15:18:51Z"/>
        </w:rPr>
      </w:pPr>
      <w:r>
        <w:drawing>
          <wp:inline distT="0" distB="0" distL="114300" distR="114300">
            <wp:extent cx="1914525" cy="3394710"/>
            <wp:effectExtent l="0" t="0" r="5715" b="381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50"/>
                    <a:stretch>
                      <a:fillRect/>
                    </a:stretch>
                  </pic:blipFill>
                  <pic:spPr>
                    <a:xfrm>
                      <a:off x="0" y="0"/>
                      <a:ext cx="1914525" cy="3394710"/>
                    </a:xfrm>
                    <a:prstGeom prst="rect">
                      <a:avLst/>
                    </a:prstGeom>
                    <a:noFill/>
                    <a:ln>
                      <a:noFill/>
                    </a:ln>
                  </pic:spPr>
                </pic:pic>
              </a:graphicData>
            </a:graphic>
          </wp:inline>
        </w:drawing>
      </w:r>
      <w:r>
        <w:drawing>
          <wp:inline distT="0" distB="0" distL="114300" distR="114300">
            <wp:extent cx="2011680" cy="3673475"/>
            <wp:effectExtent l="0" t="0" r="0" b="1460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51"/>
                    <a:stretch>
                      <a:fillRect/>
                    </a:stretch>
                  </pic:blipFill>
                  <pic:spPr>
                    <a:xfrm>
                      <a:off x="0" y="0"/>
                      <a:ext cx="2011680" cy="3673475"/>
                    </a:xfrm>
                    <a:prstGeom prst="rect">
                      <a:avLst/>
                    </a:prstGeom>
                    <a:noFill/>
                    <a:ln>
                      <a:noFill/>
                    </a:ln>
                  </pic:spPr>
                </pic:pic>
              </a:graphicData>
            </a:graphic>
          </wp:inline>
        </w:drawing>
      </w:r>
      <w:r>
        <w:drawing>
          <wp:inline distT="0" distB="0" distL="114300" distR="114300">
            <wp:extent cx="2111375" cy="3800475"/>
            <wp:effectExtent l="0" t="0" r="6985" b="9525"/>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52"/>
                    <a:stretch>
                      <a:fillRect/>
                    </a:stretch>
                  </pic:blipFill>
                  <pic:spPr>
                    <a:xfrm>
                      <a:off x="0" y="0"/>
                      <a:ext cx="2111375" cy="38004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eastAsia="宋体"/>
          <w:lang w:val="en-US" w:eastAsia="zh-CN"/>
        </w:rPr>
      </w:pPr>
      <w:ins w:id="196" w:author="jh" w:date="2021-05-07T15:18:53Z">
        <w:r>
          <w:rPr>
            <w:rFonts w:hint="eastAsia"/>
            <w:lang w:val="en-US" w:eastAsia="zh-CN"/>
          </w:rPr>
          <w:t>增加</w:t>
        </w:r>
      </w:ins>
      <w:ins w:id="197" w:author="jh" w:date="2021-05-07T15:18:57Z">
        <w:r>
          <w:rPr>
            <w:rFonts w:hint="eastAsia"/>
            <w:lang w:val="en-US" w:eastAsia="zh-CN"/>
          </w:rPr>
          <w:t>界面</w:t>
        </w:r>
      </w:ins>
      <w:ins w:id="198" w:author="jh" w:date="2021-05-07T15:18:58Z">
        <w:r>
          <w:rPr>
            <w:rFonts w:hint="eastAsia"/>
            <w:lang w:val="en-US" w:eastAsia="zh-CN"/>
          </w:rPr>
          <w:t>截图</w:t>
        </w:r>
      </w:ins>
      <w:ins w:id="199" w:author="jh" w:date="2021-05-07T15:19:00Z">
        <w:r>
          <w:rPr>
            <w:rFonts w:hint="eastAsia"/>
            <w:lang w:val="en-US" w:eastAsia="zh-CN"/>
          </w:rPr>
          <w:t>编号，以及</w:t>
        </w:r>
      </w:ins>
      <w:ins w:id="200" w:author="jh" w:date="2021-05-07T15:19:01Z">
        <w:r>
          <w:rPr>
            <w:rFonts w:hint="eastAsia"/>
            <w:lang w:val="en-US" w:eastAsia="zh-CN"/>
          </w:rPr>
          <w:t>这个</w:t>
        </w:r>
      </w:ins>
      <w:ins w:id="201" w:author="jh" w:date="2021-05-07T15:19:02Z">
        <w:r>
          <w:rPr>
            <w:rFonts w:hint="eastAsia"/>
            <w:lang w:val="en-US" w:eastAsia="zh-CN"/>
          </w:rPr>
          <w:t>部分的</w:t>
        </w:r>
      </w:ins>
      <w:ins w:id="202" w:author="jh" w:date="2021-05-07T15:19:04Z">
        <w:r>
          <w:rPr>
            <w:rFonts w:hint="eastAsia"/>
            <w:lang w:val="en-US" w:eastAsia="zh-CN"/>
          </w:rPr>
          <w:t>概要性</w:t>
        </w:r>
      </w:ins>
      <w:ins w:id="203" w:author="jh" w:date="2021-05-07T15:19:05Z">
        <w:r>
          <w:rPr>
            <w:rFonts w:hint="eastAsia"/>
            <w:lang w:val="en-US" w:eastAsia="zh-CN"/>
          </w:rPr>
          <w:t>描述</w:t>
        </w:r>
      </w:ins>
    </w:p>
    <w:p>
      <w:pPr>
        <w:pStyle w:val="4"/>
        <w:bidi w:val="0"/>
        <w:rPr>
          <w:rFonts w:hint="eastAsia" w:ascii="黑体" w:hAnsi="黑体" w:eastAsia="黑体" w:cs="黑体"/>
          <w:b w:val="0"/>
          <w:bCs w:val="0"/>
          <w:sz w:val="24"/>
          <w:szCs w:val="24"/>
          <w:u w:val="none"/>
          <w:lang w:val="en-US" w:eastAsia="zh-CN"/>
        </w:rPr>
      </w:pPr>
      <w:bookmarkStart w:id="199" w:name="_Toc25752"/>
      <w:bookmarkStart w:id="200" w:name="_Toc5093"/>
      <w:bookmarkStart w:id="201" w:name="_Toc27857"/>
      <w:bookmarkStart w:id="202" w:name="_Toc28715"/>
      <w:r>
        <w:rPr>
          <w:rFonts w:hint="eastAsia" w:ascii="黑体" w:hAnsi="黑体" w:eastAsia="黑体" w:cs="黑体"/>
          <w:b w:val="0"/>
          <w:bCs w:val="0"/>
          <w:sz w:val="24"/>
          <w:szCs w:val="24"/>
          <w:u w:val="none"/>
          <w:lang w:val="en-US" w:eastAsia="zh-CN"/>
        </w:rPr>
        <w:t>3.3.4 好友模块页面设计</w:t>
      </w:r>
      <w:bookmarkEnd w:id="199"/>
      <w:bookmarkEnd w:id="200"/>
      <w:bookmarkEnd w:id="201"/>
      <w:bookmarkEnd w:id="202"/>
    </w:p>
    <w:p>
      <w:pPr>
        <w:ind w:firstLine="420" w:firstLineChars="200"/>
        <w:rPr>
          <w:rFonts w:hint="default" w:ascii="宋体" w:hAnsi="宋体" w:eastAsia="宋体" w:cs="宋体"/>
          <w:b w:val="0"/>
          <w:kern w:val="0"/>
          <w:sz w:val="21"/>
          <w:szCs w:val="21"/>
          <w:u w:val="none"/>
          <w:lang w:val="en-US" w:eastAsia="zh-CN" w:bidi="ar-SA"/>
        </w:rPr>
      </w:pPr>
      <w:r>
        <w:rPr>
          <w:rFonts w:hint="eastAsia" w:ascii="宋体" w:hAnsi="宋体" w:eastAsia="宋体" w:cs="宋体"/>
          <w:b w:val="0"/>
          <w:kern w:val="0"/>
          <w:sz w:val="21"/>
          <w:szCs w:val="21"/>
          <w:u w:val="none"/>
          <w:lang w:val="en-US" w:eastAsia="zh-CN" w:bidi="ar-SA"/>
        </w:rPr>
        <w:t>好友模块设计就是在社区浏览的用户可以点击用户进行加好友，如果是本人就直接跳转到自己主页，否则去对方主页，可以发出加好友请求。相应的用户会接收该请求，用户会给出回复，最后加好友功能就完成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2559050" cy="4504055"/>
            <wp:effectExtent l="0" t="0" r="1270" b="698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53"/>
                    <a:stretch>
                      <a:fillRect/>
                    </a:stretch>
                  </pic:blipFill>
                  <pic:spPr>
                    <a:xfrm>
                      <a:off x="0" y="0"/>
                      <a:ext cx="2559050" cy="4504055"/>
                    </a:xfrm>
                    <a:prstGeom prst="rect">
                      <a:avLst/>
                    </a:prstGeom>
                    <a:noFill/>
                    <a:ln>
                      <a:noFill/>
                    </a:ln>
                  </pic:spPr>
                </pic:pic>
              </a:graphicData>
            </a:graphic>
          </wp:inline>
        </w:drawing>
      </w:r>
      <w:r>
        <w:drawing>
          <wp:inline distT="0" distB="0" distL="114300" distR="114300">
            <wp:extent cx="2811780" cy="4797425"/>
            <wp:effectExtent l="0" t="0" r="7620" b="317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54"/>
                    <a:stretch>
                      <a:fillRect/>
                    </a:stretch>
                  </pic:blipFill>
                  <pic:spPr>
                    <a:xfrm>
                      <a:off x="0" y="0"/>
                      <a:ext cx="2811780" cy="479742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04" w:author="jh" w:date="2021-05-07T15:19:26Z"/>
        </w:rPr>
      </w:pPr>
      <w:r>
        <w:drawing>
          <wp:inline distT="0" distB="0" distL="114300" distR="114300">
            <wp:extent cx="3048000" cy="5356860"/>
            <wp:effectExtent l="0" t="0" r="0" b="7620"/>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55"/>
                    <a:stretch>
                      <a:fillRect/>
                    </a:stretch>
                  </pic:blipFill>
                  <pic:spPr>
                    <a:xfrm>
                      <a:off x="0" y="0"/>
                      <a:ext cx="3048000" cy="535686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eastAsia="宋体"/>
          <w:lang w:val="en-US" w:eastAsia="zh-CN"/>
        </w:rPr>
      </w:pPr>
      <w:ins w:id="205" w:author="jh" w:date="2021-05-07T15:19:28Z">
        <w:r>
          <w:rPr>
            <w:rFonts w:hint="eastAsia"/>
            <w:lang w:val="en-US" w:eastAsia="zh-CN"/>
          </w:rPr>
          <w:t>增加</w:t>
        </w:r>
      </w:ins>
      <w:ins w:id="206" w:author="jh" w:date="2021-05-07T15:19:29Z">
        <w:r>
          <w:rPr>
            <w:rFonts w:hint="eastAsia"/>
            <w:lang w:val="en-US" w:eastAsia="zh-CN"/>
          </w:rPr>
          <w:t>界面</w:t>
        </w:r>
      </w:ins>
      <w:ins w:id="207" w:author="jh" w:date="2021-05-07T15:19:30Z">
        <w:r>
          <w:rPr>
            <w:rFonts w:hint="eastAsia"/>
            <w:lang w:val="en-US" w:eastAsia="zh-CN"/>
          </w:rPr>
          <w:t>截图</w:t>
        </w:r>
      </w:ins>
      <w:ins w:id="208" w:author="jh" w:date="2021-05-07T15:19:32Z">
        <w:r>
          <w:rPr>
            <w:rFonts w:hint="eastAsia"/>
            <w:lang w:val="en-US" w:eastAsia="zh-CN"/>
          </w:rPr>
          <w:t>编号，</w:t>
        </w:r>
      </w:ins>
      <w:ins w:id="209" w:author="jh" w:date="2021-05-07T15:19:33Z">
        <w:r>
          <w:rPr>
            <w:rFonts w:hint="eastAsia"/>
            <w:lang w:val="en-US" w:eastAsia="zh-CN"/>
          </w:rPr>
          <w:t>以及这个</w:t>
        </w:r>
      </w:ins>
      <w:ins w:id="210" w:author="jh" w:date="2021-05-07T15:19:34Z">
        <w:r>
          <w:rPr>
            <w:rFonts w:hint="eastAsia"/>
            <w:lang w:val="en-US" w:eastAsia="zh-CN"/>
          </w:rPr>
          <w:t>部分的</w:t>
        </w:r>
      </w:ins>
      <w:ins w:id="211" w:author="jh" w:date="2021-05-07T15:19:36Z">
        <w:r>
          <w:rPr>
            <w:rFonts w:hint="eastAsia"/>
            <w:lang w:val="en-US" w:eastAsia="zh-CN"/>
          </w:rPr>
          <w:t>概要性描述</w:t>
        </w:r>
      </w:ins>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lang w:val="en-US" w:eastAsia="zh-CN"/>
        </w:rPr>
      </w:pPr>
      <w:r>
        <w:drawing>
          <wp:inline distT="0" distB="0" distL="114300" distR="114300">
            <wp:extent cx="3063240" cy="5402580"/>
            <wp:effectExtent l="0" t="0" r="0" b="7620"/>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56"/>
                    <a:stretch>
                      <a:fillRect/>
                    </a:stretch>
                  </pic:blipFill>
                  <pic:spPr>
                    <a:xfrm>
                      <a:off x="0" y="0"/>
                      <a:ext cx="3063240" cy="54025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lang w:val="en-US" w:eastAsia="zh-CN"/>
        </w:rPr>
      </w:pPr>
    </w:p>
    <w:p>
      <w:pPr>
        <w:pStyle w:val="3"/>
        <w:numPr>
          <w:ilvl w:val="0"/>
          <w:numId w:val="0"/>
        </w:numPr>
        <w:bidi w:val="0"/>
        <w:ind w:leftChars="0"/>
        <w:rPr>
          <w:rFonts w:hint="eastAsia" w:ascii="黑体" w:hAnsi="黑体" w:eastAsia="黑体" w:cs="黑体"/>
          <w:b w:val="0"/>
          <w:sz w:val="24"/>
          <w:szCs w:val="24"/>
          <w:u w:val="none"/>
          <w:lang w:val="en-US" w:eastAsia="zh-CN"/>
        </w:rPr>
      </w:pPr>
      <w:bookmarkStart w:id="203" w:name="_Toc7606"/>
      <w:bookmarkStart w:id="204" w:name="_Toc1367"/>
      <w:bookmarkStart w:id="205" w:name="_Toc6302"/>
      <w:bookmarkStart w:id="206" w:name="_Toc2257"/>
      <w:bookmarkStart w:id="207" w:name="_Toc22930"/>
      <w:r>
        <w:rPr>
          <w:rFonts w:hint="eastAsia" w:ascii="黑体" w:hAnsi="黑体" w:eastAsia="黑体" w:cs="黑体"/>
          <w:b w:val="0"/>
          <w:sz w:val="24"/>
          <w:szCs w:val="24"/>
          <w:u w:val="none"/>
          <w:lang w:val="en-US" w:eastAsia="zh-CN"/>
        </w:rPr>
        <w:t>3.4 共享书城的后台设计</w:t>
      </w:r>
      <w:bookmarkEnd w:id="203"/>
      <w:bookmarkEnd w:id="204"/>
      <w:bookmarkEnd w:id="205"/>
      <w:bookmarkEnd w:id="206"/>
      <w:bookmarkEnd w:id="207"/>
    </w:p>
    <w:p>
      <w:pPr>
        <w:pStyle w:val="4"/>
        <w:bidi w:val="0"/>
        <w:rPr>
          <w:rFonts w:hint="eastAsia" w:ascii="黑体" w:hAnsi="黑体" w:eastAsia="黑体" w:cs="黑体"/>
          <w:b w:val="0"/>
          <w:bCs w:val="0"/>
          <w:sz w:val="24"/>
          <w:szCs w:val="24"/>
          <w:u w:val="none"/>
          <w:lang w:val="en-US" w:eastAsia="zh-CN"/>
        </w:rPr>
      </w:pPr>
      <w:bookmarkStart w:id="208" w:name="_Toc13244"/>
      <w:bookmarkStart w:id="209" w:name="_Toc22820"/>
      <w:bookmarkStart w:id="210" w:name="_Toc13117"/>
      <w:bookmarkStart w:id="211" w:name="_Toc32273"/>
      <w:r>
        <w:rPr>
          <w:rFonts w:hint="eastAsia" w:ascii="黑体" w:hAnsi="黑体" w:eastAsia="黑体" w:cs="黑体"/>
          <w:b w:val="0"/>
          <w:bCs w:val="0"/>
          <w:sz w:val="24"/>
          <w:szCs w:val="24"/>
          <w:u w:val="none"/>
          <w:lang w:val="en-US" w:eastAsia="zh-CN"/>
        </w:rPr>
        <w:t>3.4.1 用户管理模块</w:t>
      </w:r>
      <w:bookmarkEnd w:id="208"/>
      <w:bookmarkEnd w:id="209"/>
      <w:bookmarkEnd w:id="210"/>
      <w:bookmarkEnd w:id="211"/>
    </w:p>
    <w:p>
      <w:pPr>
        <w:ind w:firstLine="420" w:firstLineChars="200"/>
        <w:rPr>
          <w:rFonts w:hint="default"/>
          <w:lang w:val="en-US" w:eastAsia="zh-CN"/>
        </w:rPr>
      </w:pPr>
      <w:r>
        <w:rPr>
          <w:rFonts w:hint="eastAsia" w:ascii="宋体" w:hAnsi="宋体" w:eastAsia="宋体" w:cs="宋体"/>
          <w:b w:val="0"/>
          <w:kern w:val="0"/>
          <w:sz w:val="21"/>
          <w:szCs w:val="21"/>
          <w:u w:val="none"/>
          <w:lang w:val="en-US" w:eastAsia="zh-CN" w:bidi="ar-SA"/>
        </w:rPr>
        <w:t>可以查找相关用户进行</w:t>
      </w:r>
      <w:r>
        <w:rPr>
          <w:rFonts w:hint="eastAsia" w:ascii="宋体" w:hAnsi="宋体" w:cs="宋体"/>
          <w:b w:val="0"/>
          <w:kern w:val="0"/>
          <w:sz w:val="21"/>
          <w:szCs w:val="21"/>
          <w:u w:val="none"/>
          <w:lang w:val="en-US" w:eastAsia="zh-CN" w:bidi="ar-SA"/>
        </w:rPr>
        <w:t>相关</w:t>
      </w:r>
      <w:r>
        <w:rPr>
          <w:rFonts w:hint="eastAsia" w:ascii="宋体" w:hAnsi="宋体" w:eastAsia="宋体" w:cs="宋体"/>
          <w:b w:val="0"/>
          <w:kern w:val="0"/>
          <w:sz w:val="21"/>
          <w:szCs w:val="21"/>
          <w:u w:val="none"/>
          <w:lang w:val="en-US" w:eastAsia="zh-CN" w:bidi="ar-SA"/>
        </w:rPr>
        <w:t>操作</w:t>
      </w:r>
      <w:r>
        <w:rPr>
          <w:rFonts w:hint="eastAsia" w:ascii="宋体" w:hAnsi="宋体" w:cs="宋体"/>
          <w:b w:val="0"/>
          <w:kern w:val="0"/>
          <w:sz w:val="21"/>
          <w:szCs w:val="21"/>
          <w:u w:val="none"/>
          <w:lang w:val="en-US" w:eastAsia="zh-CN" w:bidi="ar-SA"/>
        </w:rPr>
        <w:t>，即可以对用户进行增删改查。输入相关的keyvalue，页面会通过发送Ajax请求将请求回来的数据即时的渲染到页面上，此时用户可以点击相关用户进行对用户的相关操作。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12" w:author="jh" w:date="2021-05-07T15:19:53Z"/>
        </w:rPr>
      </w:pPr>
      <w:r>
        <w:drawing>
          <wp:inline distT="0" distB="0" distL="114300" distR="114300">
            <wp:extent cx="5753735" cy="2633980"/>
            <wp:effectExtent l="0" t="0" r="6985" b="254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57"/>
                    <a:stretch>
                      <a:fillRect/>
                    </a:stretch>
                  </pic:blipFill>
                  <pic:spPr>
                    <a:xfrm>
                      <a:off x="0" y="0"/>
                      <a:ext cx="5753735" cy="26339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del w:id="213" w:author="jh" w:date="2021-05-07T15:19:51Z"/>
          <w:rFonts w:hint="default" w:eastAsia="宋体"/>
          <w:lang w:val="en-US" w:eastAsia="zh-CN"/>
        </w:rPr>
      </w:pPr>
      <w:ins w:id="214" w:author="jh" w:date="2021-05-07T15:19:56Z">
        <w:r>
          <w:rPr>
            <w:rFonts w:hint="eastAsia"/>
            <w:lang w:val="en-US" w:eastAsia="zh-CN"/>
          </w:rPr>
          <w:t>增加</w:t>
        </w:r>
      </w:ins>
      <w:ins w:id="215" w:author="jh" w:date="2021-05-07T15:19:57Z">
        <w:r>
          <w:rPr>
            <w:rFonts w:hint="eastAsia"/>
            <w:lang w:val="en-US" w:eastAsia="zh-CN"/>
          </w:rPr>
          <w:t>界面</w:t>
        </w:r>
      </w:ins>
      <w:ins w:id="216" w:author="jh" w:date="2021-05-07T15:19:58Z">
        <w:r>
          <w:rPr>
            <w:rFonts w:hint="eastAsia"/>
            <w:lang w:val="en-US" w:eastAsia="zh-CN"/>
          </w:rPr>
          <w:t>截图的</w:t>
        </w:r>
      </w:ins>
      <w:ins w:id="217" w:author="jh" w:date="2021-05-07T15:19:59Z">
        <w:r>
          <w:rPr>
            <w:rFonts w:hint="eastAsia"/>
            <w:lang w:val="en-US" w:eastAsia="zh-CN"/>
          </w:rPr>
          <w:t>编号</w:t>
        </w:r>
      </w:ins>
      <w:ins w:id="218" w:author="jh" w:date="2021-05-07T15:20:00Z">
        <w:r>
          <w:rPr>
            <w:rFonts w:hint="eastAsia"/>
            <w:lang w:val="en-US" w:eastAsia="zh-CN"/>
          </w:rPr>
          <w:t>，</w:t>
        </w:r>
      </w:ins>
      <w:ins w:id="219" w:author="jh" w:date="2021-05-07T15:20:01Z">
        <w:r>
          <w:rPr>
            <w:rFonts w:hint="eastAsia"/>
            <w:lang w:val="en-US" w:eastAsia="zh-CN"/>
          </w:rPr>
          <w:t>以及这</w:t>
        </w:r>
      </w:ins>
      <w:ins w:id="220" w:author="jh" w:date="2021-05-07T15:20:03Z">
        <w:r>
          <w:rPr>
            <w:rFonts w:hint="eastAsia"/>
            <w:lang w:val="en-US" w:eastAsia="zh-CN"/>
          </w:rPr>
          <w:t>部分的</w:t>
        </w:r>
      </w:ins>
      <w:ins w:id="221" w:author="jh" w:date="2021-05-07T15:20:08Z">
        <w:r>
          <w:rPr>
            <w:rFonts w:hint="eastAsia"/>
            <w:lang w:val="en-US" w:eastAsia="zh-CN"/>
          </w:rPr>
          <w:t>概要性</w:t>
        </w:r>
      </w:ins>
      <w:ins w:id="222" w:author="jh" w:date="2021-05-07T15:20:11Z">
        <w:r>
          <w:rPr>
            <w:rFonts w:hint="eastAsia"/>
            <w:lang w:val="en-US" w:eastAsia="zh-CN"/>
          </w:rPr>
          <w:t>描述</w:t>
        </w:r>
      </w:ins>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23" w:author="jh" w:date="2021-05-07T15:19:51Z"/>
          <w:rFonts w:hint="eastAsia" w:ascii="黑体" w:hAnsi="黑体" w:eastAsia="黑体" w:cs="黑体"/>
          <w:b w:val="0"/>
          <w:bCs w:val="0"/>
          <w:sz w:val="24"/>
          <w:szCs w:val="24"/>
          <w:u w:val="none"/>
          <w:lang w:val="en-US" w:eastAsia="zh-CN"/>
        </w:rPr>
      </w:pPr>
      <w:bookmarkStart w:id="212" w:name="_Toc514"/>
      <w:bookmarkStart w:id="213" w:name="_Toc18600"/>
      <w:bookmarkStart w:id="214" w:name="_Toc10559"/>
      <w:bookmarkStart w:id="215" w:name="_Toc2216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黑体" w:hAnsi="黑体" w:eastAsia="黑体" w:cs="黑体"/>
          <w:b w:val="0"/>
          <w:bCs w:val="0"/>
          <w:sz w:val="24"/>
          <w:szCs w:val="24"/>
          <w:u w:val="none"/>
          <w:lang w:val="en-US" w:eastAsia="zh-CN"/>
        </w:rPr>
      </w:pPr>
      <w:r>
        <w:rPr>
          <w:rFonts w:hint="eastAsia" w:ascii="黑体" w:hAnsi="黑体" w:eastAsia="黑体" w:cs="黑体"/>
          <w:b w:val="0"/>
          <w:bCs w:val="0"/>
          <w:sz w:val="24"/>
          <w:szCs w:val="24"/>
          <w:u w:val="none"/>
          <w:lang w:val="en-US" w:eastAsia="zh-CN"/>
        </w:rPr>
        <w:t>3.4.2 文章管理模块</w:t>
      </w:r>
      <w:bookmarkEnd w:id="212"/>
      <w:bookmarkEnd w:id="213"/>
      <w:bookmarkEnd w:id="214"/>
      <w:bookmarkEnd w:id="215"/>
    </w:p>
    <w:p>
      <w:pPr>
        <w:ind w:firstLine="420" w:firstLineChars="200"/>
        <w:rPr>
          <w:rFonts w:hint="default" w:ascii="宋体" w:hAnsi="宋体" w:eastAsia="宋体" w:cs="宋体"/>
          <w:b w:val="0"/>
          <w:kern w:val="0"/>
          <w:sz w:val="21"/>
          <w:szCs w:val="21"/>
          <w:u w:val="none"/>
          <w:lang w:val="en-US" w:eastAsia="zh-CN" w:bidi="ar-SA"/>
        </w:rPr>
      </w:pPr>
      <w:r>
        <w:rPr>
          <w:rFonts w:hint="eastAsia" w:ascii="宋体" w:hAnsi="宋体" w:eastAsia="宋体" w:cs="宋体"/>
          <w:b w:val="0"/>
          <w:kern w:val="0"/>
          <w:sz w:val="21"/>
          <w:szCs w:val="21"/>
          <w:u w:val="none"/>
          <w:lang w:val="en-US" w:eastAsia="zh-CN" w:bidi="ar-SA"/>
        </w:rPr>
        <w:t>文章管理模块类似于用户操作模块，此处多了一个逻辑删除的功能，也就是说用户点击此处不会真正删除（设置了一个deleated字段），而只有在文章删除那里进行物理删除才会真正删除该文章。</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24" w:author="jh" w:date="2021-05-07T15:20:22Z"/>
        </w:rPr>
      </w:pPr>
      <w:r>
        <w:drawing>
          <wp:inline distT="0" distB="0" distL="114300" distR="114300">
            <wp:extent cx="5755640" cy="2587625"/>
            <wp:effectExtent l="0" t="0" r="5080" b="317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58"/>
                    <a:stretch>
                      <a:fillRect/>
                    </a:stretch>
                  </pic:blipFill>
                  <pic:spPr>
                    <a:xfrm>
                      <a:off x="0" y="0"/>
                      <a:ext cx="5755640" cy="2587625"/>
                    </a:xfrm>
                    <a:prstGeom prst="rect">
                      <a:avLst/>
                    </a:prstGeom>
                    <a:noFill/>
                    <a:ln>
                      <a:noFill/>
                    </a:ln>
                  </pic:spPr>
                </pic:pic>
              </a:graphicData>
            </a:graphic>
          </wp:inline>
        </w:drawing>
      </w:r>
    </w:p>
    <w:p>
      <w:pPr>
        <w:pStyle w:val="18"/>
        <w:numPr>
          <w:ilvl w:val="0"/>
          <w:numId w:val="0"/>
        </w:numPr>
        <w:tabs>
          <w:tab w:val="right" w:leader="dot" w:pos="8306"/>
        </w:tabs>
        <w:spacing w:before="157" w:beforeLines="50" w:after="157" w:afterLines="50"/>
        <w:outlineLvl w:val="9"/>
        <w:rPr>
          <w:ins w:id="226" w:author="jh" w:date="2021-05-07T15:20:24Z"/>
          <w:rFonts w:hint="eastAsia"/>
          <w:rPrChange w:id="227" w:author="jh" w:date="2021-05-07T15:20:30Z">
            <w:rPr>
              <w:ins w:id="228" w:author="jh" w:date="2021-05-07T15:20:24Z"/>
            </w:rPr>
          </w:rPrChange>
        </w:rPr>
        <w:pPrChange w:id="225" w:author="jh" w:date="2021-05-07T15:20:30Z">
          <w:pPr/>
        </w:pPrChange>
      </w:pPr>
      <w:ins w:id="229" w:author="jh" w:date="2021-05-07T15:20:24Z">
        <w:r>
          <w:rPr>
            <w:rFonts w:hint="eastAsia"/>
            <w:lang w:val="en-US" w:eastAsia="zh-CN"/>
          </w:rPr>
          <w:t>增加界面截图的编号，以及这部分的概要性描述</w:t>
        </w:r>
      </w:ins>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lang w:val="en-US" w:eastAsia="zh-CN"/>
        </w:rPr>
      </w:pPr>
    </w:p>
    <w:p>
      <w:pPr>
        <w:pStyle w:val="4"/>
        <w:bidi w:val="0"/>
        <w:rPr>
          <w:rFonts w:hint="eastAsia" w:ascii="黑体" w:hAnsi="黑体" w:eastAsia="黑体" w:cs="黑体"/>
          <w:b w:val="0"/>
          <w:bCs w:val="0"/>
          <w:sz w:val="24"/>
          <w:szCs w:val="24"/>
          <w:u w:val="none"/>
          <w:lang w:val="en-US" w:eastAsia="zh-CN"/>
        </w:rPr>
      </w:pPr>
      <w:bookmarkStart w:id="216" w:name="_Toc1726"/>
      <w:bookmarkStart w:id="217" w:name="_Toc20320"/>
      <w:bookmarkStart w:id="218" w:name="_Toc17839"/>
      <w:bookmarkStart w:id="219" w:name="_Toc13536"/>
      <w:r>
        <w:rPr>
          <w:rFonts w:hint="eastAsia" w:ascii="黑体" w:hAnsi="黑体" w:eastAsia="黑体" w:cs="黑体"/>
          <w:b w:val="0"/>
          <w:bCs w:val="0"/>
          <w:sz w:val="24"/>
          <w:szCs w:val="24"/>
          <w:u w:val="none"/>
          <w:lang w:val="en-US" w:eastAsia="zh-CN"/>
        </w:rPr>
        <w:t>3.4.3 书库管理模块</w:t>
      </w:r>
      <w:bookmarkEnd w:id="216"/>
      <w:bookmarkEnd w:id="217"/>
      <w:bookmarkEnd w:id="218"/>
      <w:bookmarkEnd w:id="219"/>
    </w:p>
    <w:p>
      <w:pPr>
        <w:ind w:firstLine="420" w:firstLineChars="200"/>
        <w:rPr>
          <w:rFonts w:hint="default" w:ascii="宋体" w:hAnsi="宋体" w:eastAsia="宋体" w:cs="宋体"/>
          <w:b w:val="0"/>
          <w:kern w:val="0"/>
          <w:sz w:val="21"/>
          <w:szCs w:val="21"/>
          <w:u w:val="none"/>
          <w:lang w:val="en-US" w:eastAsia="zh-CN" w:bidi="ar-SA"/>
        </w:rPr>
      </w:pPr>
      <w:r>
        <w:rPr>
          <w:rFonts w:hint="eastAsia" w:ascii="宋体" w:hAnsi="宋体" w:eastAsia="宋体" w:cs="宋体"/>
          <w:b w:val="0"/>
          <w:kern w:val="0"/>
          <w:sz w:val="21"/>
          <w:szCs w:val="21"/>
          <w:u w:val="none"/>
          <w:lang w:val="en-US" w:eastAsia="zh-CN" w:bidi="ar-SA"/>
        </w:rPr>
        <w:t>书库管理只有一个删除功能，页面是通过Ajax即时渲染的。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30" w:author="jh" w:date="2021-05-07T15:20:36Z"/>
        </w:rPr>
      </w:pPr>
      <w:r>
        <w:drawing>
          <wp:inline distT="0" distB="0" distL="114300" distR="114300">
            <wp:extent cx="5749290" cy="2677795"/>
            <wp:effectExtent l="0" t="0" r="11430" b="4445"/>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59"/>
                    <a:stretch>
                      <a:fillRect/>
                    </a:stretch>
                  </pic:blipFill>
                  <pic:spPr>
                    <a:xfrm>
                      <a:off x="0" y="0"/>
                      <a:ext cx="5749290" cy="2677795"/>
                    </a:xfrm>
                    <a:prstGeom prst="rect">
                      <a:avLst/>
                    </a:prstGeom>
                    <a:noFill/>
                    <a:ln>
                      <a:noFill/>
                    </a:ln>
                  </pic:spPr>
                </pic:pic>
              </a:graphicData>
            </a:graphic>
          </wp:inline>
        </w:drawing>
      </w:r>
    </w:p>
    <w:p>
      <w:pPr>
        <w:pStyle w:val="18"/>
        <w:numPr>
          <w:ilvl w:val="0"/>
          <w:numId w:val="0"/>
        </w:numPr>
        <w:tabs>
          <w:tab w:val="right" w:leader="dot" w:pos="8306"/>
        </w:tabs>
        <w:spacing w:before="157" w:beforeLines="50" w:after="157" w:afterLines="50"/>
        <w:outlineLvl w:val="9"/>
        <w:rPr>
          <w:ins w:id="232" w:author="jh" w:date="2021-05-07T15:20:38Z"/>
          <w:rFonts w:hint="eastAsia"/>
          <w:rPrChange w:id="233" w:author="jh" w:date="2021-05-07T15:20:48Z">
            <w:rPr>
              <w:ins w:id="234" w:author="jh" w:date="2021-05-07T15:20:38Z"/>
            </w:rPr>
          </w:rPrChange>
        </w:rPr>
        <w:pPrChange w:id="231" w:author="jh" w:date="2021-05-07T15:20:48Z">
          <w:pPr/>
        </w:pPrChange>
      </w:pPr>
      <w:ins w:id="235" w:author="jh" w:date="2021-05-07T15:20:38Z">
        <w:r>
          <w:rPr>
            <w:rFonts w:hint="eastAsia"/>
            <w:lang w:val="en-US" w:eastAsia="zh-CN"/>
          </w:rPr>
          <w:t>增加界面截图的编号，以及这部分的概要性描述</w:t>
        </w:r>
      </w:ins>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lang w:val="en-US" w:eastAsia="zh-CN"/>
        </w:rPr>
      </w:pPr>
    </w:p>
    <w:p>
      <w:pPr>
        <w:pStyle w:val="2"/>
        <w:numPr>
          <w:ilvl w:val="0"/>
          <w:numId w:val="0"/>
        </w:numPr>
        <w:bidi w:val="0"/>
        <w:jc w:val="both"/>
        <w:outlineLvl w:val="0"/>
        <w:rPr>
          <w:ins w:id="236" w:author="jh" w:date="2021-05-07T15:20:53Z"/>
          <w:rFonts w:hint="eastAsia" w:ascii="黑体" w:hAnsi="黑体" w:eastAsia="黑体" w:cs="黑体"/>
          <w:b w:val="0"/>
          <w:bCs/>
          <w:sz w:val="28"/>
          <w:szCs w:val="28"/>
          <w:u w:val="none"/>
          <w:lang w:val="en-US" w:eastAsia="zh-CN"/>
        </w:rPr>
      </w:pPr>
      <w:bookmarkStart w:id="220" w:name="_Toc9450"/>
      <w:bookmarkStart w:id="221" w:name="_Toc27185"/>
      <w:bookmarkStart w:id="222" w:name="_Toc32402"/>
      <w:bookmarkStart w:id="223" w:name="_Toc19294"/>
      <w:bookmarkStart w:id="224" w:name="_Toc4283"/>
      <w:r>
        <w:rPr>
          <w:rFonts w:hint="eastAsia" w:ascii="黑体" w:hAnsi="黑体" w:eastAsia="黑体" w:cs="黑体"/>
          <w:b w:val="0"/>
          <w:bCs/>
          <w:sz w:val="28"/>
          <w:szCs w:val="28"/>
          <w:u w:val="none"/>
          <w:lang w:val="en-US" w:eastAsia="zh-CN"/>
        </w:rPr>
        <w:t>4 系统实现</w:t>
      </w:r>
      <w:bookmarkEnd w:id="220"/>
      <w:bookmarkEnd w:id="221"/>
      <w:bookmarkEnd w:id="222"/>
      <w:bookmarkEnd w:id="223"/>
      <w:bookmarkEnd w:id="224"/>
    </w:p>
    <w:p>
      <w:pPr>
        <w:rPr>
          <w:rFonts w:hint="default"/>
          <w:lang w:val="en-US" w:eastAsia="zh-CN"/>
        </w:rPr>
      </w:pPr>
      <w:ins w:id="237" w:author="jh" w:date="2021-05-07T15:20:55Z">
        <w:r>
          <w:rPr>
            <w:rFonts w:hint="eastAsia" w:ascii="黑体" w:hAnsi="黑体" w:eastAsia="黑体" w:cs="黑体"/>
            <w:b w:val="0"/>
            <w:bCs/>
            <w:sz w:val="28"/>
            <w:szCs w:val="28"/>
            <w:u w:val="none"/>
            <w:lang w:val="en-US" w:eastAsia="zh-CN"/>
          </w:rPr>
          <w:t>增加</w:t>
        </w:r>
      </w:ins>
      <w:ins w:id="238" w:author="jh" w:date="2021-05-07T15:20:58Z">
        <w:r>
          <w:rPr>
            <w:rFonts w:hint="eastAsia" w:ascii="黑体" w:hAnsi="黑体" w:eastAsia="黑体" w:cs="黑体"/>
            <w:b w:val="0"/>
            <w:bCs/>
            <w:sz w:val="28"/>
            <w:szCs w:val="28"/>
            <w:u w:val="none"/>
            <w:lang w:val="en-US" w:eastAsia="zh-CN"/>
          </w:rPr>
          <w:t>总括性的</w:t>
        </w:r>
      </w:ins>
      <w:ins w:id="239" w:author="jh" w:date="2021-05-07T15:21:00Z">
        <w:r>
          <w:rPr>
            <w:rFonts w:hint="eastAsia" w:ascii="黑体" w:hAnsi="黑体" w:eastAsia="黑体" w:cs="黑体"/>
            <w:b w:val="0"/>
            <w:bCs/>
            <w:sz w:val="28"/>
            <w:szCs w:val="28"/>
            <w:u w:val="none"/>
            <w:lang w:val="en-US" w:eastAsia="zh-CN"/>
          </w:rPr>
          <w:t>描述文字</w:t>
        </w:r>
      </w:ins>
      <w:ins w:id="240" w:author="jh" w:date="2021-05-07T15:21:01Z">
        <w:r>
          <w:rPr>
            <w:rFonts w:hint="eastAsia" w:ascii="黑体" w:hAnsi="黑体" w:eastAsia="黑体" w:cs="黑体"/>
            <w:b w:val="0"/>
            <w:bCs/>
            <w:sz w:val="28"/>
            <w:szCs w:val="28"/>
            <w:u w:val="none"/>
            <w:lang w:val="en-US" w:eastAsia="zh-CN"/>
          </w:rPr>
          <w:t xml:space="preserve"> </w:t>
        </w:r>
      </w:ins>
    </w:p>
    <w:p>
      <w:pPr>
        <w:pStyle w:val="3"/>
        <w:numPr>
          <w:ilvl w:val="0"/>
          <w:numId w:val="0"/>
        </w:numPr>
        <w:bidi w:val="0"/>
        <w:ind w:leftChars="0"/>
        <w:rPr>
          <w:ins w:id="241" w:author="jh" w:date="2021-05-07T15:21:07Z"/>
          <w:rFonts w:hint="eastAsia" w:ascii="黑体" w:hAnsi="黑体" w:eastAsia="黑体" w:cs="黑体"/>
          <w:b w:val="0"/>
          <w:sz w:val="24"/>
          <w:szCs w:val="24"/>
          <w:u w:val="none"/>
          <w:lang w:val="en-US" w:eastAsia="zh-CN"/>
        </w:rPr>
      </w:pPr>
      <w:bookmarkStart w:id="225" w:name="_Toc18159"/>
      <w:bookmarkStart w:id="226" w:name="_Toc6656"/>
      <w:bookmarkStart w:id="227" w:name="_Toc28565"/>
      <w:bookmarkStart w:id="228" w:name="_Toc14115"/>
      <w:bookmarkStart w:id="229" w:name="_Toc11449"/>
      <w:r>
        <w:rPr>
          <w:rFonts w:hint="eastAsia" w:ascii="黑体" w:hAnsi="黑体" w:eastAsia="黑体" w:cs="黑体"/>
          <w:b w:val="0"/>
          <w:sz w:val="24"/>
          <w:szCs w:val="24"/>
          <w:u w:val="none"/>
          <w:lang w:val="en-US" w:eastAsia="zh-CN"/>
        </w:rPr>
        <w:t>4.1 前端实现</w:t>
      </w:r>
      <w:bookmarkEnd w:id="225"/>
      <w:bookmarkEnd w:id="226"/>
      <w:bookmarkEnd w:id="227"/>
      <w:bookmarkEnd w:id="228"/>
      <w:bookmarkEnd w:id="229"/>
    </w:p>
    <w:p>
      <w:pPr>
        <w:rPr>
          <w:rFonts w:hint="eastAsia"/>
          <w:lang w:val="en-US" w:eastAsia="zh-CN"/>
        </w:rPr>
      </w:pPr>
      <w:ins w:id="242" w:author="jh" w:date="2021-05-07T15:21:11Z">
        <w:r>
          <w:rPr>
            <w:rFonts w:hint="eastAsia"/>
          </w:rPr>
          <w:t>增加总括性的描述文字</w:t>
        </w:r>
      </w:ins>
    </w:p>
    <w:p>
      <w:pPr>
        <w:pStyle w:val="4"/>
        <w:bidi w:val="0"/>
        <w:rPr>
          <w:rFonts w:hint="eastAsia" w:ascii="黑体" w:hAnsi="黑体" w:eastAsia="黑体" w:cs="黑体"/>
          <w:b w:val="0"/>
          <w:bCs w:val="0"/>
          <w:sz w:val="24"/>
          <w:szCs w:val="24"/>
          <w:u w:val="none"/>
          <w:lang w:val="en-US" w:eastAsia="zh-CN"/>
        </w:rPr>
      </w:pPr>
      <w:bookmarkStart w:id="230" w:name="_Toc22652"/>
      <w:bookmarkStart w:id="231" w:name="_Toc25611"/>
      <w:bookmarkStart w:id="232" w:name="_Toc27996"/>
      <w:bookmarkStart w:id="233" w:name="_Toc7035"/>
      <w:r>
        <w:rPr>
          <w:rFonts w:hint="eastAsia" w:ascii="黑体" w:hAnsi="黑体" w:eastAsia="黑体" w:cs="黑体"/>
          <w:b w:val="0"/>
          <w:bCs w:val="0"/>
          <w:sz w:val="24"/>
          <w:szCs w:val="24"/>
          <w:u w:val="none"/>
          <w:lang w:val="en-US" w:eastAsia="zh-CN"/>
        </w:rPr>
        <w:t>4.1.1 前期配置</w:t>
      </w:r>
      <w:bookmarkEnd w:id="230"/>
      <w:bookmarkEnd w:id="231"/>
      <w:bookmarkEnd w:id="232"/>
      <w:bookmarkEnd w:id="233"/>
    </w:p>
    <w:p>
      <w:pPr>
        <w:pStyle w:val="5"/>
        <w:bidi w:val="0"/>
        <w:rPr>
          <w:rFonts w:hint="eastAsia" w:ascii="黑体" w:hAnsi="黑体" w:eastAsia="黑体" w:cs="黑体"/>
          <w:b w:val="0"/>
          <w:bCs w:val="0"/>
          <w:sz w:val="24"/>
          <w:szCs w:val="24"/>
          <w:u w:val="none"/>
          <w:lang w:val="en-US" w:eastAsia="zh-CN"/>
        </w:rPr>
      </w:pPr>
      <w:r>
        <w:rPr>
          <w:rFonts w:hint="eastAsia" w:ascii="黑体" w:hAnsi="黑体" w:eastAsia="黑体" w:cs="黑体"/>
          <w:b w:val="0"/>
          <w:bCs w:val="0"/>
          <w:sz w:val="24"/>
          <w:szCs w:val="24"/>
          <w:u w:val="none"/>
          <w:lang w:val="en-US" w:eastAsia="zh-CN"/>
        </w:rPr>
        <w:t>4.1.1.1 配置JDK1.8</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下载好相关资源包后，配置jdk环境</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3345180" cy="411480"/>
            <wp:effectExtent l="0" t="0" r="7620" b="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60"/>
                    <a:stretch>
                      <a:fillRect/>
                    </a:stretch>
                  </pic:blipFill>
                  <pic:spPr>
                    <a:xfrm>
                      <a:off x="0" y="0"/>
                      <a:ext cx="3345180" cy="411480"/>
                    </a:xfrm>
                    <a:prstGeom prst="rect">
                      <a:avLst/>
                    </a:prstGeom>
                    <a:noFill/>
                    <a:ln>
                      <a:noFill/>
                    </a:ln>
                  </pic:spPr>
                </pic:pic>
              </a:graphicData>
            </a:graphic>
          </wp:inline>
        </w:drawing>
      </w:r>
      <w:r>
        <w:drawing>
          <wp:inline distT="0" distB="0" distL="114300" distR="114300">
            <wp:extent cx="1645920" cy="419100"/>
            <wp:effectExtent l="0" t="0" r="0" b="7620"/>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pic:cNvPicPr>
                      <a:picLocks noChangeAspect="1"/>
                    </pic:cNvPicPr>
                  </pic:nvPicPr>
                  <pic:blipFill>
                    <a:blip r:embed="rId61"/>
                    <a:stretch>
                      <a:fillRect/>
                    </a:stretch>
                  </pic:blipFill>
                  <pic:spPr>
                    <a:xfrm>
                      <a:off x="0" y="0"/>
                      <a:ext cx="1645920" cy="41910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在cmd检验是否配置好了环境</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3627120" cy="1226820"/>
            <wp:effectExtent l="0" t="0" r="0" b="762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62"/>
                    <a:stretch>
                      <a:fillRect/>
                    </a:stretch>
                  </pic:blipFill>
                  <pic:spPr>
                    <a:xfrm>
                      <a:off x="0" y="0"/>
                      <a:ext cx="3627120" cy="12268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3406140" cy="876300"/>
            <wp:effectExtent l="0" t="0" r="7620" b="762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63"/>
                    <a:stretch>
                      <a:fillRect/>
                    </a:stretch>
                  </pic:blipFill>
                  <pic:spPr>
                    <a:xfrm>
                      <a:off x="0" y="0"/>
                      <a:ext cx="3406140" cy="87630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lang w:val="en-US" w:eastAsia="zh-CN"/>
        </w:rPr>
      </w:pPr>
      <w:r>
        <w:drawing>
          <wp:inline distT="0" distB="0" distL="114300" distR="114300">
            <wp:extent cx="4632960" cy="701040"/>
            <wp:effectExtent l="0" t="0" r="0" b="0"/>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64"/>
                    <a:stretch>
                      <a:fillRect/>
                    </a:stretch>
                  </pic:blipFill>
                  <pic:spPr>
                    <a:xfrm>
                      <a:off x="0" y="0"/>
                      <a:ext cx="4632960" cy="701040"/>
                    </a:xfrm>
                    <a:prstGeom prst="rect">
                      <a:avLst/>
                    </a:prstGeom>
                    <a:noFill/>
                    <a:ln>
                      <a:noFill/>
                    </a:ln>
                  </pic:spPr>
                </pic:pic>
              </a:graphicData>
            </a:graphic>
          </wp:inline>
        </w:drawing>
      </w:r>
    </w:p>
    <w:p>
      <w:pPr>
        <w:pStyle w:val="5"/>
        <w:bidi w:val="0"/>
        <w:rPr>
          <w:rFonts w:hint="eastAsia" w:ascii="黑体" w:hAnsi="黑体" w:eastAsia="黑体" w:cs="黑体"/>
          <w:b w:val="0"/>
          <w:bCs w:val="0"/>
          <w:sz w:val="24"/>
          <w:szCs w:val="24"/>
          <w:u w:val="none"/>
          <w:lang w:val="en-US" w:eastAsia="zh-CN"/>
        </w:rPr>
      </w:pPr>
      <w:r>
        <w:rPr>
          <w:rFonts w:hint="eastAsia" w:ascii="黑体" w:hAnsi="黑体" w:eastAsia="黑体" w:cs="黑体"/>
          <w:b w:val="0"/>
          <w:bCs w:val="0"/>
          <w:sz w:val="24"/>
          <w:szCs w:val="24"/>
          <w:u w:val="none"/>
          <w:lang w:val="en-US" w:eastAsia="zh-CN"/>
        </w:rPr>
        <w:t>4.1.1.2 配置MAVEN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下载好maven后，配置maven环境</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5760720" cy="1468120"/>
            <wp:effectExtent l="0" t="0" r="0" b="1016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pic:cNvPicPr>
                      <a:picLocks noChangeAspect="1"/>
                    </pic:cNvPicPr>
                  </pic:nvPicPr>
                  <pic:blipFill>
                    <a:blip r:embed="rId65"/>
                    <a:stretch>
                      <a:fillRect/>
                    </a:stretch>
                  </pic:blipFill>
                  <pic:spPr>
                    <a:xfrm>
                      <a:off x="0" y="0"/>
                      <a:ext cx="5760720" cy="14681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1318260" cy="236220"/>
            <wp:effectExtent l="0" t="0" r="7620" b="762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66"/>
                    <a:stretch>
                      <a:fillRect/>
                    </a:stretch>
                  </pic:blipFill>
                  <pic:spPr>
                    <a:xfrm>
                      <a:off x="0" y="0"/>
                      <a:ext cx="1318260" cy="23622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在cmd检验maven配置工作是否完成</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5758180" cy="841375"/>
            <wp:effectExtent l="0" t="0" r="2540" b="12065"/>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pic:cNvPicPr>
                      <a:picLocks noChangeAspect="1"/>
                    </pic:cNvPicPr>
                  </pic:nvPicPr>
                  <pic:blipFill>
                    <a:blip r:embed="rId67"/>
                    <a:stretch>
                      <a:fillRect/>
                    </a:stretch>
                  </pic:blipFill>
                  <pic:spPr>
                    <a:xfrm>
                      <a:off x="0" y="0"/>
                      <a:ext cx="5758180" cy="8413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至此jdk和maven的配置工作基本完成</w:t>
      </w:r>
    </w:p>
    <w:p>
      <w:pPr>
        <w:pStyle w:val="5"/>
        <w:bidi w:val="0"/>
        <w:rPr>
          <w:rFonts w:hint="eastAsia" w:ascii="黑体" w:hAnsi="黑体" w:eastAsia="黑体" w:cs="黑体"/>
          <w:b w:val="0"/>
          <w:bCs w:val="0"/>
          <w:sz w:val="24"/>
          <w:szCs w:val="24"/>
          <w:u w:val="none"/>
          <w:lang w:val="en-US" w:eastAsia="zh-CN"/>
        </w:rPr>
      </w:pPr>
      <w:r>
        <w:rPr>
          <w:rFonts w:hint="eastAsia" w:ascii="黑体" w:hAnsi="黑体" w:eastAsia="黑体" w:cs="黑体"/>
          <w:b w:val="0"/>
          <w:bCs w:val="0"/>
          <w:sz w:val="24"/>
          <w:szCs w:val="24"/>
          <w:u w:val="none"/>
          <w:lang w:val="en-US" w:eastAsia="zh-CN"/>
        </w:rPr>
        <w:t>4.1.1.3 在idea配置jdk和maven环境</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5758180" cy="2190750"/>
            <wp:effectExtent l="0" t="0" r="2540" b="3810"/>
            <wp:docPr id="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pic:cNvPicPr>
                      <a:picLocks noChangeAspect="1"/>
                    </pic:cNvPicPr>
                  </pic:nvPicPr>
                  <pic:blipFill>
                    <a:blip r:embed="rId68"/>
                    <a:stretch>
                      <a:fillRect/>
                    </a:stretch>
                  </pic:blipFill>
                  <pic:spPr>
                    <a:xfrm>
                      <a:off x="0" y="0"/>
                      <a:ext cx="5758180" cy="219075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lang w:val="en-US" w:eastAsia="zh-CN"/>
        </w:rPr>
      </w:pPr>
      <w:r>
        <w:drawing>
          <wp:inline distT="0" distB="0" distL="114300" distR="114300">
            <wp:extent cx="5753100" cy="3009900"/>
            <wp:effectExtent l="0" t="0" r="7620" b="7620"/>
            <wp:docPr id="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0"/>
                    <pic:cNvPicPr>
                      <a:picLocks noChangeAspect="1"/>
                    </pic:cNvPicPr>
                  </pic:nvPicPr>
                  <pic:blipFill>
                    <a:blip r:embed="rId69"/>
                    <a:stretch>
                      <a:fillRect/>
                    </a:stretch>
                  </pic:blipFill>
                  <pic:spPr>
                    <a:xfrm>
                      <a:off x="0" y="0"/>
                      <a:ext cx="5753100" cy="3009900"/>
                    </a:xfrm>
                    <a:prstGeom prst="rect">
                      <a:avLst/>
                    </a:prstGeom>
                    <a:noFill/>
                    <a:ln>
                      <a:noFill/>
                    </a:ln>
                  </pic:spPr>
                </pic:pic>
              </a:graphicData>
            </a:graphic>
          </wp:inline>
        </w:drawing>
      </w:r>
    </w:p>
    <w:p>
      <w:pPr>
        <w:pStyle w:val="5"/>
        <w:bidi w:val="0"/>
        <w:rPr>
          <w:rFonts w:hint="eastAsia" w:ascii="黑体" w:hAnsi="黑体" w:eastAsia="黑体" w:cs="黑体"/>
          <w:b w:val="0"/>
          <w:bCs w:val="0"/>
          <w:sz w:val="24"/>
          <w:szCs w:val="24"/>
          <w:u w:val="none"/>
          <w:lang w:val="en-US" w:eastAsia="zh-CN"/>
        </w:rPr>
      </w:pPr>
      <w:r>
        <w:rPr>
          <w:rFonts w:hint="eastAsia" w:ascii="黑体" w:hAnsi="黑体" w:eastAsia="黑体" w:cs="黑体"/>
          <w:b w:val="0"/>
          <w:bCs w:val="0"/>
          <w:sz w:val="24"/>
          <w:szCs w:val="24"/>
          <w:u w:val="none"/>
          <w:lang w:val="en-US" w:eastAsia="zh-CN"/>
        </w:rPr>
        <w:t>4.1.1.4 新建工程搭建开发环境</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4394200" cy="1644015"/>
            <wp:effectExtent l="0" t="0" r="10160" b="1905"/>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70"/>
                    <a:stretch>
                      <a:fillRect/>
                    </a:stretch>
                  </pic:blipFill>
                  <pic:spPr>
                    <a:xfrm>
                      <a:off x="0" y="0"/>
                      <a:ext cx="4394200" cy="1644015"/>
                    </a:xfrm>
                    <a:prstGeom prst="rect">
                      <a:avLst/>
                    </a:prstGeom>
                    <a:noFill/>
                    <a:ln>
                      <a:noFill/>
                    </a:ln>
                  </pic:spPr>
                </pic:pic>
              </a:graphicData>
            </a:graphic>
          </wp:inline>
        </w:drawing>
      </w:r>
      <w:r>
        <w:drawing>
          <wp:inline distT="0" distB="0" distL="114300" distR="114300">
            <wp:extent cx="2057400" cy="2858770"/>
            <wp:effectExtent l="0" t="0" r="0" b="6350"/>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pic:cNvPicPr>
                      <a:picLocks noChangeAspect="1"/>
                    </pic:cNvPicPr>
                  </pic:nvPicPr>
                  <pic:blipFill>
                    <a:blip r:embed="rId71"/>
                    <a:stretch>
                      <a:fillRect/>
                    </a:stretch>
                  </pic:blipFill>
                  <pic:spPr>
                    <a:xfrm>
                      <a:off x="0" y="0"/>
                      <a:ext cx="2057400" cy="285877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新建好开发的工程之后，在pom.xml文件导入相关依赖，数据库连接（MySQL）相关依赖，json数据解析依赖，热部署、实体快速创建等等相关依赖，如下列就是mybatis-plus的依赖，就是通过maven来构建项目的，大大简化了以前javaWeb,ssm,hibernate等等框架的配置工作。</w:t>
      </w:r>
    </w:p>
    <w:p>
      <w:pPr>
        <w:pStyle w:val="12"/>
        <w:keepNext w:val="0"/>
        <w:keepLines w:val="0"/>
        <w:widowControl/>
        <w:suppressLineNumbers w:val="0"/>
        <w:shd w:val="clear" w:fill="2B2B2B"/>
        <w:rPr>
          <w:rFonts w:ascii="JetBrains Mono" w:hAnsi="JetBrains Mono" w:eastAsia="JetBrains Mono" w:cs="JetBrains Mono"/>
          <w:color w:val="A9B7C6"/>
          <w:sz w:val="19"/>
          <w:szCs w:val="19"/>
        </w:rPr>
      </w:pPr>
      <w:r>
        <w:rPr>
          <w:rFonts w:hint="default" w:ascii="JetBrains Mono" w:hAnsi="JetBrains Mono" w:eastAsia="JetBrains Mono" w:cs="JetBrains Mono"/>
          <w:color w:val="E8BF6A"/>
          <w:sz w:val="19"/>
          <w:szCs w:val="19"/>
          <w:shd w:val="clear" w:fill="2B2B2B"/>
        </w:rPr>
        <w:t>&lt;dependency&gt;</w:t>
      </w:r>
      <w:r>
        <w:rPr>
          <w:rFonts w:hint="default" w:ascii="JetBrains Mono" w:hAnsi="JetBrains Mono" w:eastAsia="JetBrains Mono" w:cs="JetBrains Mono"/>
          <w:color w:val="E8BF6A"/>
          <w:sz w:val="19"/>
          <w:szCs w:val="19"/>
          <w:shd w:val="clear" w:fill="2B2B2B"/>
        </w:rPr>
        <w:br w:type="textWrapping"/>
      </w:r>
      <w:r>
        <w:rPr>
          <w:rFonts w:hint="default" w:ascii="JetBrains Mono" w:hAnsi="JetBrains Mono" w:eastAsia="JetBrains Mono" w:cs="JetBrains Mono"/>
          <w:color w:val="E8BF6A"/>
          <w:sz w:val="19"/>
          <w:szCs w:val="19"/>
          <w:shd w:val="clear" w:fill="2B2B2B"/>
        </w:rPr>
        <w:t xml:space="preserve">    &lt;groupId&gt;</w:t>
      </w:r>
      <w:r>
        <w:rPr>
          <w:rFonts w:hint="default" w:ascii="JetBrains Mono" w:hAnsi="JetBrains Mono" w:eastAsia="JetBrains Mono" w:cs="JetBrains Mono"/>
          <w:color w:val="A9B7C6"/>
          <w:sz w:val="19"/>
          <w:szCs w:val="19"/>
          <w:shd w:val="clear" w:fill="2B2B2B"/>
        </w:rPr>
        <w:t>com.baomidou</w:t>
      </w:r>
      <w:r>
        <w:rPr>
          <w:rFonts w:hint="default" w:ascii="JetBrains Mono" w:hAnsi="JetBrains Mono" w:eastAsia="JetBrains Mono" w:cs="JetBrains Mono"/>
          <w:color w:val="E8BF6A"/>
          <w:sz w:val="19"/>
          <w:szCs w:val="19"/>
          <w:shd w:val="clear" w:fill="2B2B2B"/>
        </w:rPr>
        <w:t>&lt;/groupId&gt;</w:t>
      </w:r>
      <w:r>
        <w:rPr>
          <w:rFonts w:hint="default" w:ascii="JetBrains Mono" w:hAnsi="JetBrains Mono" w:eastAsia="JetBrains Mono" w:cs="JetBrains Mono"/>
          <w:color w:val="E8BF6A"/>
          <w:sz w:val="19"/>
          <w:szCs w:val="19"/>
          <w:shd w:val="clear" w:fill="2B2B2B"/>
        </w:rPr>
        <w:br w:type="textWrapping"/>
      </w:r>
      <w:r>
        <w:rPr>
          <w:rFonts w:hint="default" w:ascii="JetBrains Mono" w:hAnsi="JetBrains Mono" w:eastAsia="JetBrains Mono" w:cs="JetBrains Mono"/>
          <w:color w:val="E8BF6A"/>
          <w:sz w:val="19"/>
          <w:szCs w:val="19"/>
          <w:shd w:val="clear" w:fill="2B2B2B"/>
        </w:rPr>
        <w:t xml:space="preserve">    &lt;artifactId&gt;</w:t>
      </w:r>
      <w:r>
        <w:rPr>
          <w:rFonts w:hint="default" w:ascii="JetBrains Mono" w:hAnsi="JetBrains Mono" w:eastAsia="JetBrains Mono" w:cs="JetBrains Mono"/>
          <w:color w:val="A9B7C6"/>
          <w:sz w:val="19"/>
          <w:szCs w:val="19"/>
          <w:shd w:val="clear" w:fill="2B2B2B"/>
        </w:rPr>
        <w:t>mybatis-plus-boot-starter</w:t>
      </w:r>
      <w:r>
        <w:rPr>
          <w:rFonts w:hint="default" w:ascii="JetBrains Mono" w:hAnsi="JetBrains Mono" w:eastAsia="JetBrains Mono" w:cs="JetBrains Mono"/>
          <w:color w:val="E8BF6A"/>
          <w:sz w:val="19"/>
          <w:szCs w:val="19"/>
          <w:shd w:val="clear" w:fill="2B2B2B"/>
        </w:rPr>
        <w:t>&lt;/artifactId&gt;</w:t>
      </w:r>
      <w:r>
        <w:rPr>
          <w:rFonts w:hint="default" w:ascii="JetBrains Mono" w:hAnsi="JetBrains Mono" w:eastAsia="JetBrains Mono" w:cs="JetBrains Mono"/>
          <w:color w:val="E8BF6A"/>
          <w:sz w:val="19"/>
          <w:szCs w:val="19"/>
          <w:shd w:val="clear" w:fill="2B2B2B"/>
        </w:rPr>
        <w:br w:type="textWrapping"/>
      </w:r>
      <w:r>
        <w:rPr>
          <w:rFonts w:hint="default" w:ascii="JetBrains Mono" w:hAnsi="JetBrains Mono" w:eastAsia="JetBrains Mono" w:cs="JetBrains Mono"/>
          <w:color w:val="E8BF6A"/>
          <w:sz w:val="19"/>
          <w:szCs w:val="19"/>
          <w:shd w:val="clear" w:fill="2B2B2B"/>
        </w:rPr>
        <w:t xml:space="preserve">    &lt;version&gt;</w:t>
      </w:r>
      <w:r>
        <w:rPr>
          <w:rFonts w:hint="default" w:ascii="JetBrains Mono" w:hAnsi="JetBrains Mono" w:eastAsia="JetBrains Mono" w:cs="JetBrains Mono"/>
          <w:color w:val="A9B7C6"/>
          <w:sz w:val="19"/>
          <w:szCs w:val="19"/>
          <w:shd w:val="clear" w:fill="2B2B2B"/>
        </w:rPr>
        <w:t>3.4.2</w:t>
      </w:r>
      <w:r>
        <w:rPr>
          <w:rFonts w:hint="default" w:ascii="JetBrains Mono" w:hAnsi="JetBrains Mono" w:eastAsia="JetBrains Mono" w:cs="JetBrains Mono"/>
          <w:color w:val="E8BF6A"/>
          <w:sz w:val="19"/>
          <w:szCs w:val="19"/>
          <w:shd w:val="clear" w:fill="2B2B2B"/>
        </w:rPr>
        <w:t>&lt;/version&gt;</w:t>
      </w:r>
      <w:r>
        <w:rPr>
          <w:rFonts w:hint="default" w:ascii="JetBrains Mono" w:hAnsi="JetBrains Mono" w:eastAsia="JetBrains Mono" w:cs="JetBrains Mono"/>
          <w:color w:val="E8BF6A"/>
          <w:sz w:val="19"/>
          <w:szCs w:val="19"/>
          <w:shd w:val="clear" w:fill="2B2B2B"/>
        </w:rPr>
        <w:br w:type="textWrapping"/>
      </w:r>
      <w:r>
        <w:rPr>
          <w:rFonts w:hint="default" w:ascii="JetBrains Mono" w:hAnsi="JetBrains Mono" w:eastAsia="JetBrains Mono" w:cs="JetBrains Mono"/>
          <w:color w:val="E8BF6A"/>
          <w:sz w:val="19"/>
          <w:szCs w:val="19"/>
          <w:shd w:val="clear" w:fill="2B2B2B"/>
        </w:rPr>
        <w:t>&lt;/dependency&gt;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接着就是在aapplication.yml就是相关的配置，如端口号、MySQL连接数据源、静态资源、控制打印SQL语句等相关信息。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5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spring:</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datasource:</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username: root</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password:</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url: jdbc:mysql://localhost:3306/sharebook?useUnicode=true&amp;characterEncoding=utf-8&amp;useSSL=true&amp;serverTimezone=UTC</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driver-class-name: com.mysql.cj.jdbc.Driver</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静态资源路径配置</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resources:</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static-locations: classpath:/META-INF/resources/,classpath:/resources/,classpath:/static/,classpath:/templates/,classpath:/public/</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配置slq打印日志</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mybatis-plus:</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global-config:</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field-strategy: 1</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configuration:</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log-impl: org.apache.ibatis.logging.stdout.StdOutImpl</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mapper-locations: classpath*:mybatis/*.xml</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server:</w:t>
      </w:r>
      <w:r>
        <w:rPr>
          <w:rFonts w:hint="default" w:ascii="宋体" w:hAnsi="宋体" w:eastAsia="宋体" w:cs="宋体"/>
          <w:sz w:val="21"/>
          <w:szCs w:val="21"/>
          <w:lang w:val="en-US" w:eastAsia="zh-CN"/>
        </w:rPr>
        <w:br w:type="textWrapping"/>
      </w:r>
      <w:r>
        <w:rPr>
          <w:rFonts w:hint="default" w:ascii="宋体" w:hAnsi="宋体" w:eastAsia="宋体" w:cs="宋体"/>
          <w:sz w:val="21"/>
          <w:szCs w:val="21"/>
          <w:lang w:val="en-US" w:eastAsia="zh-CN"/>
        </w:rPr>
        <w:t xml:space="preserve">  port: 8888</w:t>
      </w:r>
    </w:p>
    <w:p>
      <w:pPr>
        <w:pStyle w:val="4"/>
        <w:bidi w:val="0"/>
        <w:rPr>
          <w:rFonts w:hint="eastAsia" w:ascii="黑体" w:hAnsi="黑体" w:eastAsia="黑体" w:cs="黑体"/>
          <w:b w:val="0"/>
          <w:bCs w:val="0"/>
          <w:sz w:val="24"/>
          <w:szCs w:val="24"/>
          <w:u w:val="none"/>
          <w:lang w:val="en-US" w:eastAsia="zh-CN"/>
        </w:rPr>
      </w:pPr>
      <w:bookmarkStart w:id="234" w:name="_Toc13654"/>
      <w:bookmarkStart w:id="235" w:name="_Toc7769"/>
      <w:bookmarkStart w:id="236" w:name="_Toc22050"/>
      <w:bookmarkStart w:id="237" w:name="_Toc21206"/>
      <w:r>
        <w:rPr>
          <w:rFonts w:hint="eastAsia" w:ascii="黑体" w:hAnsi="黑体" w:eastAsia="黑体" w:cs="黑体"/>
          <w:b w:val="0"/>
          <w:bCs w:val="0"/>
          <w:sz w:val="24"/>
          <w:szCs w:val="24"/>
          <w:u w:val="none"/>
          <w:lang w:val="en-US" w:eastAsia="zh-CN"/>
        </w:rPr>
        <w:t>4.1.2 登陆注册功能实现</w:t>
      </w:r>
      <w:bookmarkEnd w:id="234"/>
      <w:bookmarkEnd w:id="235"/>
      <w:bookmarkEnd w:id="236"/>
      <w:bookmarkEnd w:id="23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lang w:val="en-US" w:eastAsia="zh-CN"/>
        </w:rPr>
      </w:pPr>
      <w:r>
        <w:rPr>
          <w:rFonts w:hint="eastAsia" w:ascii="宋体" w:hAnsi="宋体" w:eastAsia="宋体" w:cs="宋体"/>
          <w:sz w:val="21"/>
          <w:szCs w:val="21"/>
          <w:lang w:val="en-US" w:eastAsia="zh-CN"/>
        </w:rPr>
        <w:t>页面编写完成之后，通过wx.request以表单的形式向后台服务器提交POST请求，服务器就会对发来的请求进行接收，通过controller调用service的业务逻辑处理函数，service会通过底层的mapper进行数据库用户表的插入，然后返回true给用户，这样注册的流程就完成了，注册成功之后就会跳转到登陆页面，用户在登陆时必须正确输入用户名和密码才能登陆到个人信息页面，具体过程就是，通过将用户和密码发送到后端接口，后端在数据库查找是否有该用户，如果有就返回true，允许登录，否则返回false，不允许登录。</w:t>
      </w:r>
    </w:p>
    <w:p>
      <w:pPr>
        <w:pStyle w:val="4"/>
        <w:bidi w:val="0"/>
        <w:rPr>
          <w:rFonts w:hint="eastAsia" w:ascii="黑体" w:hAnsi="黑体" w:eastAsia="黑体" w:cs="黑体"/>
          <w:b w:val="0"/>
          <w:bCs w:val="0"/>
          <w:sz w:val="24"/>
          <w:szCs w:val="24"/>
          <w:u w:val="none"/>
          <w:lang w:val="en-US" w:eastAsia="zh-CN"/>
        </w:rPr>
      </w:pPr>
      <w:bookmarkStart w:id="238" w:name="_Toc13816"/>
      <w:bookmarkStart w:id="239" w:name="_Toc8019"/>
      <w:bookmarkStart w:id="240" w:name="_Toc14158"/>
      <w:bookmarkStart w:id="241" w:name="_Toc4531"/>
      <w:r>
        <w:rPr>
          <w:rFonts w:hint="eastAsia" w:ascii="黑体" w:hAnsi="黑体" w:eastAsia="黑体" w:cs="黑体"/>
          <w:b w:val="0"/>
          <w:bCs w:val="0"/>
          <w:sz w:val="24"/>
          <w:szCs w:val="24"/>
          <w:u w:val="none"/>
          <w:lang w:val="en-US" w:eastAsia="zh-CN"/>
        </w:rPr>
        <w:t>4.1.3 个人信息渲染和个性签名功能实现</w:t>
      </w:r>
      <w:bookmarkEnd w:id="238"/>
      <w:bookmarkEnd w:id="239"/>
      <w:bookmarkEnd w:id="240"/>
      <w:bookmarkEnd w:id="24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wx.request发送get请求，根据用户信息获取登录用户的基本信息，然后通过微信的数据渲染即时的渲染到用户个人界面上。</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wx.request({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url: 'http://localhost:8888/user/getAUserById',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method: "GET",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data: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"user_id": wx.getStorageSync('userInfo').userId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success: res =&gt;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 console.log(res.data)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let user = res.data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this.setData({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username: user.userName,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avator: user.userAvator,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userInfo: user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w:t>
      </w:r>
    </w:p>
    <w:p>
      <w:pPr>
        <w:pStyle w:val="4"/>
        <w:bidi w:val="0"/>
        <w:rPr>
          <w:rFonts w:hint="eastAsia" w:ascii="黑体" w:hAnsi="黑体" w:eastAsia="黑体" w:cs="黑体"/>
          <w:b w:val="0"/>
          <w:bCs w:val="0"/>
          <w:sz w:val="24"/>
          <w:szCs w:val="24"/>
          <w:u w:val="none"/>
          <w:lang w:val="en-US" w:eastAsia="zh-CN"/>
        </w:rPr>
      </w:pPr>
      <w:bookmarkStart w:id="242" w:name="_Toc19307"/>
      <w:bookmarkStart w:id="243" w:name="_Toc26821"/>
      <w:bookmarkStart w:id="244" w:name="_Toc10722"/>
      <w:bookmarkStart w:id="245" w:name="_Toc13315"/>
      <w:r>
        <w:rPr>
          <w:rFonts w:hint="eastAsia" w:ascii="黑体" w:hAnsi="黑体" w:eastAsia="黑体" w:cs="黑体"/>
          <w:b w:val="0"/>
          <w:bCs w:val="0"/>
          <w:sz w:val="24"/>
          <w:szCs w:val="24"/>
          <w:u w:val="none"/>
          <w:lang w:val="en-US" w:eastAsia="zh-CN"/>
        </w:rPr>
        <w:t>4.1.4 百度API调用</w:t>
      </w:r>
      <w:bookmarkEnd w:id="242"/>
      <w:bookmarkEnd w:id="243"/>
      <w:bookmarkEnd w:id="244"/>
      <w:bookmarkEnd w:id="245"/>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通过发送请求接收json数据然后渲染到页面上即可。</w:t>
      </w:r>
    </w:p>
    <w:p>
      <w:pPr>
        <w:pStyle w:val="4"/>
        <w:bidi w:val="0"/>
        <w:rPr>
          <w:rFonts w:hint="eastAsia" w:ascii="黑体" w:hAnsi="黑体" w:eastAsia="黑体" w:cs="黑体"/>
          <w:b w:val="0"/>
          <w:bCs w:val="0"/>
          <w:sz w:val="24"/>
          <w:szCs w:val="24"/>
          <w:u w:val="none"/>
          <w:lang w:val="en-US" w:eastAsia="zh-CN"/>
        </w:rPr>
      </w:pPr>
      <w:bookmarkStart w:id="246" w:name="_Toc18836"/>
      <w:bookmarkStart w:id="247" w:name="_Toc28218"/>
      <w:bookmarkStart w:id="248" w:name="_Toc8981"/>
      <w:bookmarkStart w:id="249" w:name="_Toc17395"/>
      <w:r>
        <w:rPr>
          <w:rFonts w:hint="eastAsia" w:ascii="黑体" w:hAnsi="黑体" w:eastAsia="黑体" w:cs="黑体"/>
          <w:b w:val="0"/>
          <w:bCs w:val="0"/>
          <w:sz w:val="24"/>
          <w:szCs w:val="24"/>
          <w:u w:val="none"/>
          <w:lang w:val="en-US" w:eastAsia="zh-CN"/>
        </w:rPr>
        <w:t>4.1.5 用户信息修改</w:t>
      </w:r>
      <w:bookmarkEnd w:id="246"/>
      <w:bookmarkEnd w:id="247"/>
      <w:bookmarkEnd w:id="248"/>
      <w:bookmarkEnd w:id="249"/>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通过wx.request发送请求，把相关字段传给后台，后台根据请求处理相应的业务，而后再返回相应的数据给用户。</w:t>
      </w:r>
    </w:p>
    <w:p>
      <w:pPr>
        <w:pStyle w:val="4"/>
        <w:bidi w:val="0"/>
        <w:rPr>
          <w:rFonts w:hint="eastAsia" w:ascii="黑体" w:hAnsi="黑体" w:eastAsia="黑体" w:cs="黑体"/>
          <w:b w:val="0"/>
          <w:bCs w:val="0"/>
          <w:sz w:val="24"/>
          <w:szCs w:val="24"/>
          <w:u w:val="none"/>
          <w:lang w:val="en-US" w:eastAsia="zh-CN"/>
        </w:rPr>
      </w:pPr>
      <w:bookmarkStart w:id="250" w:name="_Toc32389"/>
      <w:bookmarkStart w:id="251" w:name="_Toc22571"/>
      <w:bookmarkStart w:id="252" w:name="_Toc8394"/>
      <w:bookmarkStart w:id="253" w:name="_Toc29196"/>
      <w:r>
        <w:rPr>
          <w:rFonts w:hint="eastAsia" w:ascii="黑体" w:hAnsi="黑体" w:eastAsia="黑体" w:cs="黑体"/>
          <w:b w:val="0"/>
          <w:bCs w:val="0"/>
          <w:sz w:val="24"/>
          <w:szCs w:val="24"/>
          <w:u w:val="none"/>
          <w:lang w:val="en-US" w:eastAsia="zh-CN"/>
        </w:rPr>
        <w:t>4.1.6 社区模块的渲染和模糊查询</w:t>
      </w:r>
      <w:bookmarkEnd w:id="250"/>
      <w:bookmarkEnd w:id="251"/>
      <w:bookmarkEnd w:id="252"/>
      <w:bookmarkEnd w:id="25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在社区页面发送请求http://localhost:8888/ubook/getAllUBook，后台处理请求，去数据库查找所有数据，然后在controller层将数据通过fastjson的相关封装类将返回对象转换成json字符串，最后前端将获取的json字符串接收转换成json对象，然后渲染到页面中（发表最新的十条），还有一个功能就是模糊查询具体数据库操作如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&lt;select id="searchByKeyvalue" resultType="com.shakeboy.pojo.Book"&gt;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select * from books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where book_name like  "%" #{keyvalue}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or book_description like "%"#{keyvalue}"%"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or book_author like "%"#{keyvalue}"%"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 xml:space="preserve">    or book_type http://localhost:8888/ubook/getAllUBook</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like "%"#{keyvalue}"%"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&lt;/select&gt;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原理就是，在输入的过程中向服务器发送请求并即时渲染到前端页面。</w:t>
      </w:r>
    </w:p>
    <w:p>
      <w:pPr>
        <w:pStyle w:val="4"/>
        <w:bidi w:val="0"/>
        <w:rPr>
          <w:rFonts w:hint="eastAsia" w:ascii="黑体" w:hAnsi="黑体" w:eastAsia="黑体" w:cs="黑体"/>
          <w:b w:val="0"/>
          <w:bCs w:val="0"/>
          <w:sz w:val="24"/>
          <w:szCs w:val="24"/>
          <w:u w:val="none"/>
          <w:lang w:val="en-US" w:eastAsia="zh-CN"/>
        </w:rPr>
      </w:pPr>
      <w:bookmarkStart w:id="254" w:name="_Toc29876"/>
      <w:bookmarkStart w:id="255" w:name="_Toc1506"/>
      <w:bookmarkStart w:id="256" w:name="_Toc10963"/>
      <w:bookmarkStart w:id="257" w:name="_Toc5486"/>
      <w:r>
        <w:rPr>
          <w:rFonts w:hint="eastAsia" w:ascii="黑体" w:hAnsi="黑体" w:eastAsia="黑体" w:cs="黑体"/>
          <w:b w:val="0"/>
          <w:bCs w:val="0"/>
          <w:sz w:val="24"/>
          <w:szCs w:val="24"/>
          <w:u w:val="none"/>
          <w:lang w:val="en-US" w:eastAsia="zh-CN"/>
        </w:rPr>
        <w:t>4.1.7 发表社区和百度地图api</w:t>
      </w:r>
      <w:bookmarkEnd w:id="254"/>
      <w:bookmarkEnd w:id="255"/>
      <w:bookmarkEnd w:id="256"/>
      <w:bookmarkEnd w:id="257"/>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form表单提交和跟社区模块类似的用户发表文章渲染。</w:t>
      </w:r>
    </w:p>
    <w:p>
      <w:pPr>
        <w:pStyle w:val="3"/>
        <w:numPr>
          <w:ilvl w:val="0"/>
          <w:numId w:val="0"/>
        </w:numPr>
        <w:bidi w:val="0"/>
        <w:ind w:leftChars="0"/>
        <w:rPr>
          <w:rFonts w:hint="eastAsia" w:ascii="黑体" w:hAnsi="黑体" w:eastAsia="黑体" w:cs="黑体"/>
          <w:b w:val="0"/>
          <w:sz w:val="24"/>
          <w:szCs w:val="24"/>
          <w:u w:val="none"/>
          <w:lang w:val="en-US" w:eastAsia="zh-CN"/>
        </w:rPr>
      </w:pPr>
      <w:bookmarkStart w:id="258" w:name="_Toc12625"/>
      <w:bookmarkStart w:id="259" w:name="_Toc30428"/>
      <w:bookmarkStart w:id="260" w:name="_Toc26706"/>
      <w:bookmarkStart w:id="261" w:name="_Toc28238"/>
      <w:bookmarkStart w:id="262" w:name="_Toc3966"/>
      <w:r>
        <w:rPr>
          <w:rFonts w:hint="eastAsia" w:ascii="黑体" w:hAnsi="黑体" w:eastAsia="黑体" w:cs="黑体"/>
          <w:b w:val="0"/>
          <w:sz w:val="24"/>
          <w:szCs w:val="24"/>
          <w:u w:val="none"/>
          <w:lang w:val="en-US" w:eastAsia="zh-CN"/>
        </w:rPr>
        <w:t>4.2 后端实现</w:t>
      </w:r>
      <w:bookmarkEnd w:id="258"/>
      <w:bookmarkEnd w:id="259"/>
      <w:bookmarkEnd w:id="260"/>
      <w:bookmarkEnd w:id="261"/>
      <w:bookmarkEnd w:id="262"/>
    </w:p>
    <w:p>
      <w:pPr>
        <w:pStyle w:val="4"/>
        <w:bidi w:val="0"/>
        <w:rPr>
          <w:rFonts w:hint="eastAsia" w:ascii="黑体" w:hAnsi="黑体" w:eastAsia="黑体" w:cs="黑体"/>
          <w:b w:val="0"/>
          <w:bCs w:val="0"/>
          <w:sz w:val="24"/>
          <w:szCs w:val="24"/>
          <w:u w:val="none"/>
          <w:lang w:val="en-US" w:eastAsia="zh-CN"/>
        </w:rPr>
      </w:pPr>
      <w:bookmarkStart w:id="263" w:name="_Toc24928"/>
      <w:bookmarkStart w:id="264" w:name="_Toc30308"/>
      <w:bookmarkStart w:id="265" w:name="_Toc21098"/>
      <w:bookmarkStart w:id="266" w:name="_Toc1278"/>
      <w:r>
        <w:rPr>
          <w:rFonts w:hint="eastAsia" w:ascii="黑体" w:hAnsi="黑体" w:eastAsia="黑体" w:cs="黑体"/>
          <w:b w:val="0"/>
          <w:bCs w:val="0"/>
          <w:sz w:val="24"/>
          <w:szCs w:val="24"/>
          <w:u w:val="none"/>
          <w:lang w:val="en-US" w:eastAsia="zh-CN"/>
        </w:rPr>
        <w:t>4.2.1 用户管理</w:t>
      </w:r>
      <w:bookmarkEnd w:id="263"/>
      <w:bookmarkEnd w:id="264"/>
      <w:bookmarkEnd w:id="265"/>
      <w:bookmarkEnd w:id="26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在前端页面发送Ajax请求到服务器，后台controller接收到请求后调用业务逻辑处理函数，service就可以通过注入的mapper操作数据库，把相关信息查询出来并一层层返回给前端data,再次通过json转换成json对象，就可以通过操作前端的DOM元素进行及时的渲染了，至于分页技术也是通过在渲染的过程中加一些判断的元素在里面，分页插件调用的是Layui的官方插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lang w:val="en-US" w:eastAsia="zh-CN"/>
        </w:rPr>
      </w:pPr>
      <w:r>
        <w:rPr>
          <w:rFonts w:hint="eastAsia" w:ascii="宋体" w:hAnsi="宋体" w:eastAsia="宋体" w:cs="宋体"/>
          <w:sz w:val="21"/>
          <w:szCs w:val="21"/>
          <w:lang w:val="en-US" w:eastAsia="zh-CN"/>
        </w:rPr>
        <w:t>用户检索是通过模糊查询的方式查找相关的数据，查出来的用户可以通过点击进行操作，可以修改用户名，也可以删除该用户，同是也可以进行添加一个用户。具体的实现细节就是通过发送请求通过三成架构进行数据库的相关操作。</w:t>
      </w:r>
    </w:p>
    <w:p>
      <w:pPr>
        <w:pStyle w:val="4"/>
        <w:bidi w:val="0"/>
        <w:rPr>
          <w:rFonts w:hint="eastAsia" w:ascii="黑体" w:hAnsi="黑体" w:eastAsia="黑体" w:cs="黑体"/>
          <w:b w:val="0"/>
          <w:bCs w:val="0"/>
          <w:sz w:val="24"/>
          <w:szCs w:val="24"/>
          <w:u w:val="none"/>
          <w:lang w:val="en-US" w:eastAsia="zh-CN"/>
        </w:rPr>
      </w:pPr>
      <w:bookmarkStart w:id="267" w:name="_Toc6135"/>
      <w:bookmarkStart w:id="268" w:name="_Toc4992"/>
      <w:bookmarkStart w:id="269" w:name="_Toc10643"/>
      <w:bookmarkStart w:id="270" w:name="_Toc22655"/>
      <w:r>
        <w:rPr>
          <w:rFonts w:hint="eastAsia" w:ascii="黑体" w:hAnsi="黑体" w:eastAsia="黑体" w:cs="黑体"/>
          <w:b w:val="0"/>
          <w:bCs w:val="0"/>
          <w:sz w:val="24"/>
          <w:szCs w:val="24"/>
          <w:u w:val="none"/>
          <w:lang w:val="en-US" w:eastAsia="zh-CN"/>
        </w:rPr>
        <w:t>4.2.2 文章管理</w:t>
      </w:r>
      <w:bookmarkEnd w:id="267"/>
      <w:bookmarkEnd w:id="268"/>
      <w:bookmarkEnd w:id="269"/>
      <w:bookmarkEnd w:id="270"/>
    </w:p>
    <w:p>
      <w:pPr>
        <w:ind w:firstLine="420" w:firstLineChars="0"/>
        <w:rPr>
          <w:rFonts w:hint="eastAsia" w:ascii="宋体" w:hAnsi="宋体" w:cs="宋体"/>
          <w:b w:val="0"/>
          <w:kern w:val="0"/>
          <w:sz w:val="21"/>
          <w:szCs w:val="21"/>
          <w:u w:val="none"/>
          <w:lang w:val="en-US" w:eastAsia="zh-CN" w:bidi="ar-SA"/>
        </w:rPr>
      </w:pPr>
      <w:r>
        <w:rPr>
          <w:rFonts w:hint="eastAsia" w:ascii="宋体" w:hAnsi="宋体" w:eastAsia="宋体" w:cs="宋体"/>
          <w:b w:val="0"/>
          <w:kern w:val="0"/>
          <w:sz w:val="21"/>
          <w:szCs w:val="21"/>
          <w:u w:val="none"/>
          <w:lang w:val="en-US" w:eastAsia="zh-CN" w:bidi="ar-SA"/>
        </w:rPr>
        <w:t>在这一部分</w:t>
      </w:r>
      <w:r>
        <w:rPr>
          <w:rFonts w:hint="eastAsia" w:ascii="宋体" w:hAnsi="宋体" w:cs="宋体"/>
          <w:b w:val="0"/>
          <w:kern w:val="0"/>
          <w:sz w:val="21"/>
          <w:szCs w:val="21"/>
          <w:u w:val="none"/>
          <w:lang w:val="en-US" w:eastAsia="zh-CN" w:bidi="ar-SA"/>
        </w:rPr>
        <w:t>，管理员可以查看用户发表的文章，这里是通过Ajax实现的，在页面上可以进行逻辑删除和物理删除，也可以查看书籍。实现过程是通过发送Ajax请求给后台，后台接收到相关的请求之后进行业务逻辑的处理，流程如下：</w:t>
      </w:r>
    </w:p>
    <w:p>
      <w:pPr>
        <w:ind w:firstLine="420" w:firstLineChars="0"/>
        <w:rPr>
          <w:rFonts w:hint="default" w:ascii="宋体" w:hAnsi="宋体" w:cs="宋体"/>
          <w:b w:val="0"/>
          <w:kern w:val="0"/>
          <w:sz w:val="21"/>
          <w:szCs w:val="21"/>
          <w:u w:val="none"/>
          <w:lang w:val="en-US" w:eastAsia="zh-CN" w:bidi="ar-SA"/>
        </w:rPr>
      </w:pPr>
      <w:r>
        <w:drawing>
          <wp:inline distT="0" distB="0" distL="114300" distR="114300">
            <wp:extent cx="5756275" cy="2766695"/>
            <wp:effectExtent l="0" t="0" r="4445" b="698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2"/>
                    <a:stretch>
                      <a:fillRect/>
                    </a:stretch>
                  </pic:blipFill>
                  <pic:spPr>
                    <a:xfrm>
                      <a:off x="0" y="0"/>
                      <a:ext cx="5756275" cy="2766695"/>
                    </a:xfrm>
                    <a:prstGeom prst="rect">
                      <a:avLst/>
                    </a:prstGeom>
                    <a:noFill/>
                    <a:ln>
                      <a:noFill/>
                    </a:ln>
                  </pic:spPr>
                </pic:pic>
              </a:graphicData>
            </a:graphic>
          </wp:inline>
        </w:drawing>
      </w:r>
    </w:p>
    <w:p>
      <w:pPr>
        <w:pStyle w:val="4"/>
        <w:bidi w:val="0"/>
        <w:rPr>
          <w:rFonts w:hint="eastAsia" w:ascii="黑体" w:hAnsi="黑体" w:eastAsia="黑体" w:cs="黑体"/>
          <w:b w:val="0"/>
          <w:bCs w:val="0"/>
          <w:sz w:val="24"/>
          <w:szCs w:val="24"/>
          <w:u w:val="none"/>
          <w:lang w:val="en-US" w:eastAsia="zh-CN"/>
        </w:rPr>
      </w:pPr>
      <w:bookmarkStart w:id="271" w:name="_Toc20340"/>
      <w:bookmarkStart w:id="272" w:name="_Toc20346"/>
      <w:bookmarkStart w:id="273" w:name="_Toc19728"/>
      <w:bookmarkStart w:id="274" w:name="_Toc28655"/>
      <w:r>
        <w:rPr>
          <w:rFonts w:hint="eastAsia" w:ascii="黑体" w:hAnsi="黑体" w:eastAsia="黑体" w:cs="黑体"/>
          <w:b w:val="0"/>
          <w:bCs w:val="0"/>
          <w:sz w:val="24"/>
          <w:szCs w:val="24"/>
          <w:u w:val="none"/>
          <w:lang w:val="en-US" w:eastAsia="zh-CN"/>
        </w:rPr>
        <w:t>4.2.3 书库管理</w:t>
      </w:r>
      <w:bookmarkEnd w:id="271"/>
      <w:bookmarkEnd w:id="272"/>
      <w:bookmarkEnd w:id="273"/>
      <w:bookmarkEnd w:id="274"/>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ins w:id="243" w:author="jh" w:date="2021-05-07T15:21:48Z"/>
          <w:rFonts w:hint="eastAsia" w:ascii="宋体" w:hAnsi="宋体" w:cs="宋体"/>
          <w:sz w:val="21"/>
          <w:szCs w:val="21"/>
          <w:lang w:val="en-US" w:eastAsia="zh-CN"/>
        </w:rPr>
      </w:pPr>
      <w:bookmarkStart w:id="275" w:name="_Toc1881"/>
      <w:r>
        <w:rPr>
          <w:rFonts w:hint="eastAsia" w:ascii="宋体" w:hAnsi="宋体" w:cs="宋体"/>
          <w:sz w:val="21"/>
          <w:szCs w:val="21"/>
          <w:lang w:val="en-US" w:eastAsia="zh-CN"/>
        </w:rPr>
        <w:t>在这一部分，只有一个删除功能。在页面布局上用一个div包裹，然后用Ajax请求即时渲染，将每一个请求回来的书籍对象用一个div包裹然后动态的渲染到页面山，主要用到的技术就是jQuery和DOM元素操作。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cs="宋体"/>
          <w:sz w:val="21"/>
          <w:szCs w:val="21"/>
          <w:lang w:val="en-US" w:eastAsia="zh-CN"/>
        </w:rPr>
      </w:pPr>
    </w:p>
    <w:p>
      <w:pPr>
        <w:pStyle w:val="2"/>
        <w:numPr>
          <w:ilvl w:val="0"/>
          <w:numId w:val="0"/>
        </w:numPr>
        <w:bidi w:val="0"/>
        <w:jc w:val="both"/>
        <w:outlineLvl w:val="0"/>
        <w:rPr>
          <w:rFonts w:hint="eastAsia" w:ascii="黑体" w:hAnsi="黑体" w:eastAsia="黑体" w:cs="黑体"/>
          <w:b w:val="0"/>
          <w:bCs/>
          <w:sz w:val="28"/>
          <w:szCs w:val="28"/>
          <w:u w:val="none"/>
          <w:lang w:val="en-US" w:eastAsia="zh-CN"/>
        </w:rPr>
      </w:pPr>
      <w:bookmarkStart w:id="276" w:name="_Toc13152"/>
      <w:bookmarkStart w:id="277" w:name="_Toc5285"/>
      <w:r>
        <w:rPr>
          <w:rFonts w:hint="eastAsia" w:ascii="黑体" w:hAnsi="黑体" w:eastAsia="黑体" w:cs="黑体"/>
          <w:b w:val="0"/>
          <w:bCs/>
          <w:sz w:val="28"/>
          <w:szCs w:val="28"/>
          <w:u w:val="none"/>
          <w:lang w:val="en-US" w:eastAsia="zh-CN"/>
        </w:rPr>
        <w:t xml:space="preserve">5 </w:t>
      </w:r>
      <w:bookmarkStart w:id="278" w:name="_Toc1896"/>
      <w:bookmarkStart w:id="279" w:name="_Toc14767"/>
      <w:r>
        <w:rPr>
          <w:rFonts w:hint="eastAsia" w:ascii="黑体" w:hAnsi="黑体" w:eastAsia="黑体" w:cs="黑体"/>
          <w:b w:val="0"/>
          <w:bCs/>
          <w:sz w:val="28"/>
          <w:szCs w:val="28"/>
          <w:u w:val="none"/>
          <w:lang w:val="en-US" w:eastAsia="zh-CN"/>
        </w:rPr>
        <w:t>系统测试</w:t>
      </w:r>
      <w:bookmarkEnd w:id="275"/>
      <w:bookmarkEnd w:id="276"/>
      <w:bookmarkEnd w:id="277"/>
      <w:bookmarkEnd w:id="278"/>
      <w:bookmarkEnd w:id="279"/>
      <w:bookmarkStart w:id="280" w:name="_Toc24719"/>
    </w:p>
    <w:p>
      <w:pPr>
        <w:pStyle w:val="3"/>
        <w:numPr>
          <w:ilvl w:val="0"/>
          <w:numId w:val="0"/>
        </w:numPr>
        <w:bidi w:val="0"/>
        <w:ind w:leftChars="0"/>
        <w:rPr>
          <w:rFonts w:hint="eastAsia" w:ascii="黑体" w:hAnsi="黑体" w:eastAsia="黑体" w:cs="黑体"/>
          <w:b w:val="0"/>
          <w:sz w:val="24"/>
          <w:szCs w:val="24"/>
          <w:u w:val="none"/>
          <w:lang w:val="en-US" w:eastAsia="zh-CN"/>
        </w:rPr>
      </w:pPr>
      <w:bookmarkStart w:id="281" w:name="_Toc17069"/>
      <w:bookmarkStart w:id="282" w:name="_Toc13782"/>
      <w:bookmarkStart w:id="283" w:name="_Toc8436"/>
      <w:r>
        <w:rPr>
          <w:rFonts w:hint="eastAsia" w:ascii="黑体" w:hAnsi="黑体" w:eastAsia="黑体" w:cs="黑体"/>
          <w:b w:val="0"/>
          <w:sz w:val="24"/>
          <w:szCs w:val="24"/>
          <w:u w:val="none"/>
          <w:lang w:val="en-US" w:eastAsia="zh-CN"/>
        </w:rPr>
        <w:t>5.1 服务端运行结果和测试</w:t>
      </w:r>
      <w:bookmarkEnd w:id="281"/>
      <w:bookmarkEnd w:id="282"/>
      <w:bookmarkEnd w:id="283"/>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集成了spring security框架，这是个非常好用的安全框架，通过加入相关依赖即可使用，它会对一切请求进行拦截，只有管理员用户才能进行该系统，在后台编写了MyUserDetailsService，该类实现了UserDetailsService，可以在这个类面实现数据库验证的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00" w:firstLineChars="200"/>
        <w:jc w:val="both"/>
        <w:textAlignment w:val="auto"/>
        <w:outlineLvl w:val="9"/>
      </w:pPr>
      <w:r>
        <w:drawing>
          <wp:inline distT="0" distB="0" distL="114300" distR="114300">
            <wp:extent cx="4579620" cy="2263140"/>
            <wp:effectExtent l="0" t="0" r="7620" b="762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73"/>
                    <a:stretch>
                      <a:fillRect/>
                    </a:stretch>
                  </pic:blipFill>
                  <pic:spPr>
                    <a:xfrm>
                      <a:off x="0" y="0"/>
                      <a:ext cx="4579620" cy="226314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00" w:firstLineChars="200"/>
        <w:jc w:val="both"/>
        <w:textAlignment w:val="auto"/>
        <w:outlineLvl w:val="9"/>
      </w:pPr>
      <w:r>
        <w:rPr>
          <w:rFonts w:hint="eastAsia"/>
          <w:lang w:val="en-US" w:eastAsia="zh-CN"/>
        </w:rPr>
        <w:t>在这里可以进行模糊查询，搜索相关用户进行增删改查操作。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lang w:val="en-US" w:eastAsia="zh-CN"/>
        </w:rPr>
      </w:pPr>
      <w:r>
        <w:drawing>
          <wp:inline distT="0" distB="0" distL="114300" distR="114300">
            <wp:extent cx="5758180" cy="2675255"/>
            <wp:effectExtent l="0" t="0" r="2540" b="698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4"/>
                    <a:stretch>
                      <a:fillRect/>
                    </a:stretch>
                  </pic:blipFill>
                  <pic:spPr>
                    <a:xfrm>
                      <a:off x="0" y="0"/>
                      <a:ext cx="5758180" cy="2675255"/>
                    </a:xfrm>
                    <a:prstGeom prst="rect">
                      <a:avLst/>
                    </a:prstGeom>
                    <a:noFill/>
                    <a:ln>
                      <a:noFill/>
                    </a:ln>
                  </pic:spPr>
                </pic:pic>
              </a:graphicData>
            </a:graphic>
          </wp:inline>
        </w:drawing>
      </w:r>
    </w:p>
    <w:p>
      <w:pPr>
        <w:pStyle w:val="3"/>
        <w:numPr>
          <w:ilvl w:val="0"/>
          <w:numId w:val="0"/>
        </w:numPr>
        <w:bidi w:val="0"/>
        <w:ind w:leftChars="0"/>
        <w:rPr>
          <w:rFonts w:hint="eastAsia" w:ascii="黑体" w:hAnsi="黑体" w:eastAsia="黑体" w:cs="黑体"/>
          <w:b w:val="0"/>
          <w:sz w:val="24"/>
          <w:szCs w:val="24"/>
          <w:u w:val="none"/>
          <w:lang w:val="en-US" w:eastAsia="zh-CN"/>
        </w:rPr>
      </w:pPr>
      <w:bookmarkStart w:id="284" w:name="_Toc29479"/>
      <w:bookmarkStart w:id="285" w:name="_Toc5338"/>
      <w:bookmarkStart w:id="286" w:name="_Toc5806"/>
      <w:r>
        <w:rPr>
          <w:rFonts w:hint="eastAsia" w:ascii="黑体" w:hAnsi="黑体" w:eastAsia="黑体" w:cs="黑体"/>
          <w:b w:val="0"/>
          <w:sz w:val="24"/>
          <w:szCs w:val="24"/>
          <w:u w:val="none"/>
          <w:lang w:val="en-US" w:eastAsia="zh-CN"/>
        </w:rPr>
        <w:t>5.2 小程序端运行结果及测试</w:t>
      </w:r>
      <w:bookmarkEnd w:id="284"/>
      <w:bookmarkEnd w:id="285"/>
      <w:bookmarkEnd w:id="286"/>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正确输入用户名和密码才能登录到小程序里面。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2484120" cy="1097280"/>
            <wp:effectExtent l="0" t="0" r="0" b="0"/>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75"/>
                    <a:stretch>
                      <a:fillRect/>
                    </a:stretch>
                  </pic:blipFill>
                  <pic:spPr>
                    <a:xfrm>
                      <a:off x="0" y="0"/>
                      <a:ext cx="2484120" cy="1097280"/>
                    </a:xfrm>
                    <a:prstGeom prst="rect">
                      <a:avLst/>
                    </a:prstGeom>
                    <a:noFill/>
                    <a:ln>
                      <a:noFill/>
                    </a:ln>
                  </pic:spPr>
                </pic:pic>
              </a:graphicData>
            </a:graphic>
          </wp:inline>
        </w:drawing>
      </w:r>
      <w:r>
        <w:drawing>
          <wp:inline distT="0" distB="0" distL="114300" distR="114300">
            <wp:extent cx="1706880" cy="2383790"/>
            <wp:effectExtent l="0" t="0" r="0" b="8890"/>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76"/>
                    <a:stretch>
                      <a:fillRect/>
                    </a:stretch>
                  </pic:blipFill>
                  <pic:spPr>
                    <a:xfrm>
                      <a:off x="0" y="0"/>
                      <a:ext cx="1706880" cy="238379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登陆成功后可以来到个人中心，在个人中心可以查询天气，修改个人信息，发表个性签名，去书库看书等等操作。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pPr>
      <w:r>
        <w:drawing>
          <wp:inline distT="0" distB="0" distL="114300" distR="114300">
            <wp:extent cx="1455420" cy="2416810"/>
            <wp:effectExtent l="0" t="0" r="7620" b="6350"/>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77"/>
                    <a:stretch>
                      <a:fillRect/>
                    </a:stretch>
                  </pic:blipFill>
                  <pic:spPr>
                    <a:xfrm>
                      <a:off x="0" y="0"/>
                      <a:ext cx="1455420" cy="241681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黑体" w:hAnsi="黑体" w:eastAsia="黑体" w:cs="黑体"/>
          <w:b w:val="0"/>
          <w:bCs/>
          <w:sz w:val="28"/>
          <w:szCs w:val="28"/>
          <w:u w:val="none"/>
          <w:lang w:val="en-US" w:eastAsia="zh-CN"/>
        </w:rPr>
      </w:pPr>
      <w:r>
        <w:rPr>
          <w:rFonts w:hint="eastAsia" w:ascii="宋体" w:hAnsi="宋体" w:eastAsia="宋体" w:cs="宋体"/>
          <w:sz w:val="21"/>
          <w:szCs w:val="21"/>
          <w:lang w:val="en-US" w:eastAsia="zh-CN"/>
        </w:rPr>
        <w:t>去社区看别人发表的书籍，也可以去加好友。</w:t>
      </w:r>
    </w:p>
    <w:p>
      <w:pPr>
        <w:pStyle w:val="2"/>
        <w:numPr>
          <w:ilvl w:val="0"/>
          <w:numId w:val="0"/>
        </w:numPr>
        <w:bidi w:val="0"/>
        <w:jc w:val="both"/>
        <w:outlineLvl w:val="0"/>
        <w:rPr>
          <w:rFonts w:hint="eastAsia" w:ascii="黑体" w:hAnsi="黑体" w:eastAsia="黑体" w:cs="黑体"/>
          <w:b w:val="0"/>
          <w:bCs/>
          <w:sz w:val="28"/>
          <w:szCs w:val="28"/>
          <w:u w:val="none"/>
          <w:lang w:val="en-US" w:eastAsia="zh-CN"/>
        </w:rPr>
      </w:pPr>
      <w:bookmarkStart w:id="287" w:name="_Toc14148"/>
      <w:bookmarkStart w:id="288" w:name="_Toc23049"/>
      <w:bookmarkStart w:id="289" w:name="_Toc16112"/>
      <w:r>
        <w:rPr>
          <w:rFonts w:hint="eastAsia" w:ascii="黑体" w:hAnsi="黑体" w:eastAsia="黑体" w:cs="黑体"/>
          <w:b w:val="0"/>
          <w:bCs/>
          <w:sz w:val="28"/>
          <w:szCs w:val="28"/>
          <w:u w:val="none"/>
          <w:lang w:val="en-US" w:eastAsia="zh-CN"/>
        </w:rPr>
        <w:t xml:space="preserve">6 </w:t>
      </w:r>
      <w:bookmarkStart w:id="290" w:name="_Toc13116"/>
      <w:r>
        <w:rPr>
          <w:rFonts w:hint="eastAsia" w:ascii="黑体" w:hAnsi="黑体" w:eastAsia="黑体" w:cs="黑体"/>
          <w:b w:val="0"/>
          <w:bCs/>
          <w:sz w:val="28"/>
          <w:szCs w:val="28"/>
          <w:u w:val="none"/>
          <w:lang w:val="en-US" w:eastAsia="zh-CN"/>
        </w:rPr>
        <w:t>展望与总结</w:t>
      </w:r>
      <w:bookmarkEnd w:id="280"/>
      <w:bookmarkEnd w:id="287"/>
      <w:bookmarkEnd w:id="288"/>
      <w:bookmarkEnd w:id="289"/>
      <w:bookmarkEnd w:id="290"/>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基于小程序的网上共享书城的设计与实现，后端是通过Spring Boot和MybBtis-Plus来搭建的，前端的微信小程序开发主要是根据微信开发文档介绍的组件化开发，网络请求，也数据绑定以及相关的渲染方法实现。整体上工作量适中，主要是抱着打造一个网上共享书城的想法，让更多的人获取资源更加方便，而且获得的资源是有效而且具有实际意义的，完全就是抱着一种打造共享的书城环境，具体的实现分为了前后端的页面搭建和业务逻辑实现。</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Java作为一种主流的开发语言，对于Java开发者的框架也有很多，主流框架Hibernate、Struts2、SSM以及Spring Boot等等都是非常好的Java框架，对于选择Spring Boot框架的原因很简单，因为Spring Boot易学、容易上手，基本上不需要什么配置就可以就行开发了，在这段时间学习了这些框架之后，有了基本的逻辑思维，对于一个项目的整体开发的把握，以及开发前的项目搭建，服务器部署等等工作，都是有很多学习的地方。无论选择那种框架只要得心应手了，都不失为一个好的开发框架，Spring Boot作为主流框架的引领着，极大优化了配置，各种自动配置和maven依赖构建项目，让项目开发的效率大大提高。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微信小程序也是目前非常流行的一种线上产品，依赖于微信而存在，能够快速开发，快速实现线上的一个传播，也不需要卸载，只要打开微信，搜索小程序就可以使用，非常简便，免去了我们必须下载的繁琐过程。微信小程序开发用微信开发者工具进行开发，在wxml文件进行页面的编写，在wxss进行前端页面的美化，json文件用于页面的基础配置，例如头部的颜色、标题之类的，js文件用来动态渲染和处理一些相关的事件，也可以处理各种业务请求。整体上的微信小程序开发十分简易，组件化开发能够是我们的开发变得更加容易上手和学习。除此之外，还可以调用各种api，实现各种美化和实用的操作，云开发、可视化开发、公众号开发、小游戏开发都非常有意思。</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00" w:firstLineChars="200"/>
        <w:jc w:val="both"/>
        <w:textAlignment w:val="auto"/>
        <w:outlineLvl w:val="9"/>
        <w:rPr>
          <w:rFonts w:hint="default"/>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bookmarkStart w:id="291" w:name="_Toc12123"/>
      <w:bookmarkStart w:id="292" w:name="_Toc21874"/>
      <w:bookmarkStart w:id="293" w:name="_Toc27452"/>
      <w:bookmarkStart w:id="294" w:name="_Toc12961"/>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44" w:author="jh" w:date="2021-05-07T15:21:59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45" w:author="jh" w:date="2021-05-07T15:21:59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46" w:author="jh" w:date="2021-05-07T15:21:59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47" w:author="jh" w:date="2021-05-07T15:21:59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48" w:author="jh" w:date="2021-05-07T15:21:59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49" w:author="jh" w:date="2021-05-07T15:22:00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50" w:author="jh" w:date="2021-05-07T15:22:00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51" w:author="jh" w:date="2021-05-07T15:22:00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52" w:author="jh" w:date="2021-05-07T15:22:01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53" w:author="jh" w:date="2021-05-07T15:22:01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54" w:author="jh" w:date="2021-05-07T15:22:01Z"/>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黑体" w:hAnsi="黑体" w:eastAsia="黑体" w:cs="黑体"/>
          <w:b w:val="0"/>
          <w:bCs/>
          <w:sz w:val="28"/>
          <w:szCs w:val="28"/>
          <w:u w:val="none"/>
          <w:lang w:val="en-US" w:eastAsia="zh-CN"/>
        </w:rPr>
      </w:pPr>
    </w:p>
    <w:bookmarkEnd w:id="291"/>
    <w:bookmarkEnd w:id="292"/>
    <w:bookmarkEnd w:id="293"/>
    <w:bookmarkEnd w:id="294"/>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0"/>
        <w:rPr>
          <w:del w:id="255" w:author="jh" w:date="2021-05-07T15:22:04Z"/>
          <w:rFonts w:hint="eastAsia" w:ascii="黑体" w:hAnsi="黑体" w:eastAsia="黑体" w:cs="黑体"/>
          <w:b w:val="0"/>
          <w:bCs/>
          <w:sz w:val="28"/>
          <w:szCs w:val="28"/>
          <w:u w:val="none"/>
          <w:lang w:val="en-US" w:eastAsia="zh-CN"/>
        </w:rPr>
      </w:pPr>
      <w:bookmarkStart w:id="295" w:name="_Toc7356"/>
      <w:bookmarkStart w:id="296" w:name="_Toc23828"/>
      <w:bookmarkStart w:id="297" w:name="_Toc31136"/>
      <w:bookmarkStart w:id="298" w:name="_Toc7633"/>
      <w:bookmarkStart w:id="299" w:name="_Toc3289"/>
      <w:r>
        <w:rPr>
          <w:rFonts w:hint="eastAsia" w:ascii="黑体" w:hAnsi="黑体" w:eastAsia="黑体" w:cs="黑体"/>
          <w:b w:val="0"/>
          <w:bCs/>
          <w:sz w:val="28"/>
          <w:szCs w:val="28"/>
          <w:u w:val="none"/>
          <w:lang w:val="en-US" w:eastAsia="zh-CN"/>
        </w:rPr>
        <w:t>参考文献</w:t>
      </w:r>
      <w:bookmarkEnd w:id="295"/>
      <w:bookmarkEnd w:id="296"/>
      <w:bookmarkEnd w:id="297"/>
      <w:bookmarkEnd w:id="298"/>
      <w:bookmarkEnd w:id="299"/>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0"/>
        <w:rPr>
          <w:rFonts w:hint="default" w:ascii="黑体" w:hAnsi="黑体" w:eastAsia="黑体" w:cs="黑体"/>
          <w:b w:val="0"/>
          <w:bCs/>
          <w:sz w:val="28"/>
          <w:szCs w:val="28"/>
          <w:u w:val="none"/>
          <w:lang w:val="en-US" w:eastAsia="zh-CN"/>
        </w:rPr>
        <w:pPrChange w:id="256" w:author="jh" w:date="2021-05-07T15:22:04Z">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pPr>
        </w:pPrChange>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陈莹钰. 基于区块链技术的智能家居系统的设计与实现[D].南京邮电大学,2020.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2</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李昊. 基于微信小程序的智能推荐点餐系统的设计与实现[D].南京邮电大学,2020.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3</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王悦. 基于中老年群体特性的网络购物微信小程序设计[D].大连海事大学,2020.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4</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张晓明. 基于uni-app和Android的学生手机管控系统的设计与实现[D].兰州大学,2020.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5</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齐鹏飞. 基于微信的智慧校园小程序设计[D].西安电子科技大学,2020.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6</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褚晓洁. 基于微信平台的快时尚服装品牌传播研究[D].东华大学,2020.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7</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于凤. 基于微信小程序的小学生“数学问题解决”能力分步训练研究[D].内蒙古师范大学,2020.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8</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曾旺. 食用农产品溯源信息防篡改的区块链技术应用研究与实现[D].南昌大学,2020.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9</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赵益达. 知识付费小程序对大学生群体使用意愿的影响因素研究[D].北京邮电大学,2020.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0</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魏楚. 自闭症儿童认知训练微信平台的设计与开发[D].云南师范大学,2020.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1</w:t>
      </w: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徐小武. 基于用户评价的技术博客小程序设计与开发[D].华东理工大学,2019.</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2</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陆禹文. 基于微信小程序的移动学习平台的设计、开发及应用[D].兰州大学,2020.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3</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黄宇琼. 湘风云绣微信小程序营销平台设计[D].湖南师范大学,2020.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4</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黄宇琼. 湘风云绣微信小程序营销平台设计[D].湖南师范大学,2020.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5</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李艺雪. 基于KANO模型的非遗数字化产品设计研究[D].重庆大学,2019.</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6</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陈甜甜. 综合档案馆档案信息移动服务研究[D].湘潭大学,2020.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7</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赵一燊. 社会网络嵌入理论视域下微信小程序的场景建构及其影响研究[D].南京大学,2020.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8</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罗宇东. “文件小助手”安全共享系统的微信小程序实现技术[D].广东技术师范大学,2020.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[1</w:t>
      </w:r>
      <w:r>
        <w:rPr>
          <w:rFonts w:hint="eastAsia" w:ascii="宋体" w:hAnsi="宋体" w:cs="宋体"/>
          <w:b w:val="0"/>
          <w:bCs/>
          <w:sz w:val="21"/>
          <w:szCs w:val="21"/>
          <w:u w:val="none"/>
          <w:lang w:val="en-US" w:eastAsia="zh-CN"/>
        </w:rPr>
        <w:t>9</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程侃. 基于微信小程序的车位共享系统的设计与实现[D].苏州大学,2019.</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20</w:t>
      </w:r>
      <w:r>
        <w:rPr>
          <w:rFonts w:hint="default" w:ascii="宋体" w:hAnsi="宋体" w:eastAsia="宋体" w:cs="宋体"/>
          <w:b w:val="0"/>
          <w:bCs/>
          <w:sz w:val="21"/>
          <w:szCs w:val="21"/>
          <w:u w:val="none"/>
          <w:lang w:val="en-US" w:eastAsia="zh-CN"/>
        </w:rPr>
        <w:t>]</w:t>
      </w:r>
      <w:r>
        <w:rPr>
          <w:rFonts w:hint="eastAsia" w:ascii="宋体" w:hAnsi="宋体" w:cs="宋体"/>
          <w:b w:val="0"/>
          <w:bCs/>
          <w:sz w:val="21"/>
          <w:szCs w:val="21"/>
          <w:u w:val="none"/>
          <w:lang w:val="en-US" w:eastAsia="zh-CN"/>
        </w:rPr>
        <w:t xml:space="preserve"> </w:t>
      </w:r>
      <w:r>
        <w:rPr>
          <w:rFonts w:hint="default" w:ascii="宋体" w:hAnsi="宋体" w:eastAsia="宋体" w:cs="宋体"/>
          <w:b w:val="0"/>
          <w:bCs/>
          <w:sz w:val="21"/>
          <w:szCs w:val="21"/>
          <w:u w:val="none"/>
          <w:lang w:val="en-US" w:eastAsia="zh-CN"/>
        </w:rPr>
        <w:t>倪旺. 基于微信小程序的车位预约设计[D].河北大学,2020.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ins w:id="257" w:author="jh" w:date="2021-05-07T15:22:08Z"/>
          <w:rFonts w:hint="default" w:ascii="宋体" w:hAnsi="宋体" w:eastAsia="宋体" w:cs="宋体"/>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ins w:id="258" w:author="jh" w:date="2021-05-07T15:22:08Z"/>
          <w:rFonts w:hint="default" w:ascii="宋体" w:hAnsi="宋体" w:eastAsia="宋体" w:cs="宋体"/>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rPr>
          <w:rFonts w:hint="default" w:ascii="宋体" w:hAnsi="宋体" w:eastAsia="宋体" w:cs="宋体"/>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0"/>
        <w:rPr>
          <w:rFonts w:hint="default" w:ascii="黑体" w:hAnsi="黑体" w:eastAsia="黑体" w:cs="黑体"/>
          <w:b w:val="0"/>
          <w:bCs/>
          <w:sz w:val="28"/>
          <w:szCs w:val="28"/>
          <w:u w:val="none"/>
          <w:lang w:val="en-US" w:eastAsia="zh-CN"/>
        </w:rPr>
      </w:pPr>
      <w:bookmarkStart w:id="300" w:name="_Toc30368"/>
      <w:bookmarkStart w:id="301" w:name="_Toc6174"/>
      <w:bookmarkStart w:id="302" w:name="_Toc6259"/>
      <w:r>
        <w:rPr>
          <w:rFonts w:hint="eastAsia" w:ascii="黑体" w:hAnsi="黑体" w:eastAsia="黑体" w:cs="黑体"/>
          <w:b w:val="0"/>
          <w:bCs/>
          <w:sz w:val="28"/>
          <w:szCs w:val="28"/>
          <w:u w:val="none"/>
          <w:lang w:val="en-US" w:eastAsia="zh-CN"/>
        </w:rPr>
        <w:t>附录一：application.yml配置文件</w:t>
      </w:r>
      <w:bookmarkEnd w:id="300"/>
      <w:bookmarkEnd w:id="301"/>
      <w:bookmarkEnd w:id="302"/>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ins w:id="259" w:author="jh" w:date="2021-05-07T15:22:13Z"/>
          <w:rFonts w:hint="eastAsia" w:ascii="宋体" w:hAnsi="宋体" w:cs="宋体"/>
          <w:b w:val="0"/>
          <w:bCs/>
          <w:sz w:val="21"/>
          <w:szCs w:val="21"/>
          <w:u w:val="none"/>
          <w:lang w:val="en-US" w:eastAsia="zh-CN"/>
        </w:rPr>
      </w:pPr>
      <w:r>
        <w:rPr>
          <w:rFonts w:hint="eastAsia" w:ascii="宋体" w:hAnsi="宋体" w:cs="宋体"/>
          <w:b w:val="0"/>
          <w:bCs/>
          <w:sz w:val="21"/>
          <w:szCs w:val="21"/>
          <w:u w:val="none"/>
          <w:lang w:val="en-US" w:eastAsia="zh-CN"/>
        </w:rPr>
        <w:t>spring:</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datasource:</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username: root</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password:</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url: jdbc:mysql://localhost:3306/sharebook?useUnicode=true&amp;characterEncoding=utf-8&amp;useSSL=true&amp;serverTimezone=UTC</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driver-class-name: com.mysql.cj.jdbc.Driver</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thymeleaf:</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mode: HTML</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prefix: classpath:/templates/</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suffix: .html</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encoding: utf-8</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cache: false</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resources:</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static-locations: classpath:/META-INF/resources/,classpath:/resources/,classpath:/static/,classpath:/templates/,classpath:/public/</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security:</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user:</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name: shakeboy</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password: shakeboy</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mybatis:</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mapper-locations: classpath:com/shakeboy/mapper/*Mapping.xml</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type-aliases-package: com.shakeboy.pojo</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配置slq打印日志</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mybatis-plus:</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configuration:</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log-impl: org.apache.ibatis.logging.stdout.StdOutImpl</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#showSql</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logging:</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level:</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com:</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shakeboy:</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mapper: debug</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server:</w:t>
      </w:r>
      <w:r>
        <w:rPr>
          <w:rFonts w:hint="eastAsia" w:ascii="宋体" w:hAnsi="宋体" w:cs="宋体"/>
          <w:b w:val="0"/>
          <w:bCs/>
          <w:sz w:val="21"/>
          <w:szCs w:val="21"/>
          <w:u w:val="none"/>
          <w:lang w:val="en-US" w:eastAsia="zh-CN"/>
        </w:rPr>
        <w:br w:type="textWrapping"/>
      </w:r>
      <w:r>
        <w:rPr>
          <w:rFonts w:hint="eastAsia" w:ascii="宋体" w:hAnsi="宋体" w:cs="宋体"/>
          <w:b w:val="0"/>
          <w:bCs/>
          <w:sz w:val="21"/>
          <w:szCs w:val="21"/>
          <w:u w:val="none"/>
          <w:lang w:val="en-US" w:eastAsia="zh-CN"/>
        </w:rPr>
        <w:t xml:space="preserve">  port: 8080</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宋体" w:hAnsi="宋体" w:cs="宋体"/>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0"/>
        <w:rPr>
          <w:rFonts w:hint="default" w:ascii="黑体" w:hAnsi="黑体" w:eastAsia="黑体" w:cs="黑体"/>
          <w:b w:val="0"/>
          <w:bCs/>
          <w:sz w:val="28"/>
          <w:szCs w:val="28"/>
          <w:u w:val="none"/>
          <w:lang w:val="en-US" w:eastAsia="zh-CN"/>
        </w:rPr>
      </w:pPr>
      <w:bookmarkStart w:id="303" w:name="_Toc22184"/>
      <w:bookmarkStart w:id="304" w:name="_Toc8762"/>
      <w:bookmarkStart w:id="305" w:name="_Toc6349"/>
      <w:r>
        <w:rPr>
          <w:rFonts w:hint="eastAsia" w:ascii="黑体" w:hAnsi="黑体" w:eastAsia="黑体" w:cs="黑体"/>
          <w:b w:val="0"/>
          <w:bCs/>
          <w:sz w:val="28"/>
          <w:szCs w:val="28"/>
          <w:u w:val="none"/>
          <w:lang w:val="en-US" w:eastAsia="zh-CN"/>
        </w:rPr>
        <w:t>附录二：pom.xml配置文件</w:t>
      </w:r>
      <w:bookmarkEnd w:id="303"/>
      <w:bookmarkEnd w:id="304"/>
      <w:bookmarkEnd w:id="305"/>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宋体" w:hAnsi="宋体" w:eastAsia="宋体" w:cs="宋体"/>
          <w:b w:val="0"/>
          <w:bCs/>
          <w:sz w:val="21"/>
          <w:szCs w:val="21"/>
          <w:u w:val="none"/>
          <w:lang w:val="en-US" w:eastAsia="zh-CN"/>
        </w:rPr>
      </w:pPr>
      <w:r>
        <w:rPr>
          <w:rFonts w:hint="eastAsia" w:ascii="宋体" w:hAnsi="宋体" w:eastAsia="宋体" w:cs="宋体"/>
          <w:b w:val="0"/>
          <w:bCs/>
          <w:sz w:val="21"/>
          <w:szCs w:val="21"/>
          <w:u w:val="none"/>
          <w:lang w:val="en-US" w:eastAsia="zh-CN"/>
        </w:rPr>
        <w:t>&lt;dependencies&gt;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        thymeleaf热部署--&gt;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       devtools热部署--&gt;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&lt;groupId&gt;org.springframework.boot&lt;/groupId&gt;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&lt;artifactId&gt;spring-boot-starter-thymeleaf&lt;/artifactId&gt;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&lt;groupId&gt;org.springframework.boot&lt;/groupId&gt;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&lt;artifactId&gt;spring-boot-devtools&lt;/artifactId&gt;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&lt;optional&gt;true&lt;/optional&gt;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&lt;scope&gt;true&lt;/scope&gt;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        web启动--&gt;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&lt;groupId&gt;org.springframework.boot&lt;/groupId&gt;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&lt;artifactId&gt;spring-boot-starter-web&lt;/artifactId&gt;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&lt;groupId&gt;org.thymeleaf.extras&lt;/groupId&gt;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&lt;artifactId&gt;thymeleaf-extras-springsecurity5&lt;/artifactId&gt;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&lt;!--整合Mybatis框架--&gt;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&lt;groupId&gt;org.mybatis.spring.boot&lt;/groupId&gt;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&lt;artifactId&gt;mybatis-spring-boot-starter&lt;/artifactId&gt;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&lt;version&gt;1.3.2&lt;/version&gt;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&lt;groupId&gt;mysql&lt;/groupId&gt;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&lt;artifactId&gt;mysql-connector-java&lt;/artifactId&gt;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&lt;scope&gt;runtime&lt;/scope&gt;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   Spring Security安全校验启动依赖     --&gt;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&lt;groupId&gt;org.springframework.boot&lt;/groupId&gt;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&lt;artifactId&gt;spring-boot-starter-security&lt;/artifactId&gt;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&lt;groupId&gt;org.springframework.boot&lt;/groupId&gt;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&lt;artifactId&gt;spring-boot-starter-test&lt;/artifactId&gt;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&lt;scope&gt;test&lt;/scope&gt;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&lt;groupId&gt;org.springframework.security&lt;/groupId&gt;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&lt;artifactId&gt;spring-security-test&lt;/artifactId&gt;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&lt;scope&gt;test&lt;/scope&gt;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        mybatis-plus--&gt;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&lt;groupId&gt;com.baomidou&lt;/groupId&gt;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&lt;artifactId&gt;mybatis-plus&lt;/artifactId&gt;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&lt;version&gt;3.4.2&lt;/version&gt;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&lt;groupId&gt;org.projectlombok&lt;/groupId&gt;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&lt;artifactId&gt;lombok&lt;/artifactId&gt;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&lt;groupId&gt;com.alibaba&lt;/groupId&gt;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&lt;artifactId&gt;fastjson&lt;/artifactId&gt;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&lt;version&gt;1.2.54&lt;/version&gt;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 xml:space="preserve">    &lt;/dependency&gt;</w:t>
      </w:r>
      <w:r>
        <w:rPr>
          <w:rFonts w:hint="eastAsia" w:ascii="宋体" w:hAnsi="宋体" w:eastAsia="宋体" w:cs="宋体"/>
          <w:b w:val="0"/>
          <w:bCs/>
          <w:sz w:val="21"/>
          <w:szCs w:val="21"/>
          <w:u w:val="none"/>
          <w:lang w:val="en-US" w:eastAsia="zh-CN"/>
        </w:rPr>
        <w:br w:type="textWrapping"/>
      </w:r>
      <w:r>
        <w:rPr>
          <w:rFonts w:hint="eastAsia" w:ascii="宋体" w:hAnsi="宋体" w:eastAsia="宋体" w:cs="宋体"/>
          <w:b w:val="0"/>
          <w:bCs/>
          <w:sz w:val="21"/>
          <w:szCs w:val="21"/>
          <w:u w:val="none"/>
          <w:lang w:val="en-US" w:eastAsia="zh-CN"/>
        </w:rPr>
        <w:t>&lt;/dependencies&gt;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bookmarkStart w:id="306" w:name="_Toc17258"/>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0"/>
        <w:rPr>
          <w:rFonts w:hint="eastAsia" w:ascii="黑体" w:hAnsi="黑体" w:eastAsia="黑体" w:cs="黑体"/>
          <w:b w:val="0"/>
          <w:bCs/>
          <w:sz w:val="28"/>
          <w:szCs w:val="28"/>
          <w:u w:val="none"/>
          <w:lang w:val="en-US" w:eastAsia="zh-CN"/>
        </w:rPr>
      </w:pPr>
      <w:bookmarkStart w:id="307" w:name="_Toc27340"/>
      <w:bookmarkStart w:id="308" w:name="_Toc19028"/>
      <w:bookmarkStart w:id="309" w:name="_Toc12898"/>
      <w:r>
        <w:rPr>
          <w:rFonts w:hint="eastAsia" w:ascii="黑体" w:hAnsi="黑体" w:eastAsia="黑体" w:cs="黑体"/>
          <w:b w:val="0"/>
          <w:bCs/>
          <w:sz w:val="28"/>
          <w:szCs w:val="28"/>
          <w:u w:val="none"/>
          <w:lang w:val="en-US" w:eastAsia="zh-CN"/>
        </w:rPr>
        <w:t>致谢</w:t>
      </w:r>
      <w:bookmarkEnd w:id="306"/>
      <w:bookmarkEnd w:id="307"/>
      <w:bookmarkEnd w:id="308"/>
      <w:bookmarkEnd w:id="309"/>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作者在本论文开发过程中，受到了导师金红</w:t>
      </w:r>
      <w:del w:id="260" w:author="jh" w:date="2021-05-07T15:22:25Z">
        <w:r>
          <w:rPr>
            <w:rFonts w:hint="eastAsia" w:ascii="宋体" w:hAnsi="宋体" w:eastAsia="宋体" w:cs="宋体"/>
            <w:sz w:val="21"/>
            <w:szCs w:val="21"/>
            <w:lang w:val="en-US" w:eastAsia="zh-CN"/>
          </w:rPr>
          <w:delText>教授</w:delText>
        </w:r>
      </w:del>
      <w:r>
        <w:rPr>
          <w:rFonts w:hint="eastAsia" w:ascii="宋体" w:hAnsi="宋体" w:eastAsia="宋体" w:cs="宋体"/>
          <w:sz w:val="21"/>
          <w:szCs w:val="21"/>
          <w:lang w:val="en-US" w:eastAsia="zh-CN"/>
        </w:rPr>
        <w:t>的悉心教导，可以说导师对作者的驱动力十分大，从前期的选题到后来选题报告，导师的细腻教学和监督让作者受益颇多，包括在中期的检查提出了许多宝贵的建议，可以说导师金红</w:t>
      </w:r>
      <w:del w:id="261" w:author="jh" w:date="2021-05-07T15:22:36Z">
        <w:r>
          <w:rPr>
            <w:rFonts w:hint="eastAsia" w:ascii="宋体" w:hAnsi="宋体" w:eastAsia="宋体" w:cs="宋体"/>
            <w:sz w:val="21"/>
            <w:szCs w:val="21"/>
            <w:lang w:val="en-US" w:eastAsia="zh-CN"/>
          </w:rPr>
          <w:delText>教授</w:delText>
        </w:r>
      </w:del>
      <w:r>
        <w:rPr>
          <w:rFonts w:hint="eastAsia" w:ascii="宋体" w:hAnsi="宋体" w:eastAsia="宋体" w:cs="宋体"/>
          <w:sz w:val="21"/>
          <w:szCs w:val="21"/>
          <w:lang w:val="en-US" w:eastAsia="zh-CN"/>
        </w:rPr>
        <w:t>是本次论文的不二功臣。作者在导师的严谨而不失风雅的教导之下完成了本次论文工作，也得以完成本科的结业论文工作。所以，首先对尊敬的导师金红</w:t>
      </w:r>
      <w:del w:id="262" w:author="jh" w:date="2021-05-07T15:22:41Z">
        <w:r>
          <w:rPr>
            <w:rFonts w:hint="eastAsia" w:ascii="宋体" w:hAnsi="宋体" w:eastAsia="宋体" w:cs="宋体"/>
            <w:sz w:val="21"/>
            <w:szCs w:val="21"/>
            <w:lang w:val="en-US" w:eastAsia="zh-CN"/>
          </w:rPr>
          <w:delText>教授</w:delText>
        </w:r>
      </w:del>
      <w:r>
        <w:rPr>
          <w:rFonts w:hint="eastAsia" w:ascii="宋体" w:hAnsi="宋体" w:eastAsia="宋体" w:cs="宋体"/>
          <w:sz w:val="21"/>
          <w:szCs w:val="21"/>
          <w:lang w:val="en-US" w:eastAsia="zh-CN"/>
        </w:rPr>
        <w:t>表以深深的歉意和真挚的感谢。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其次，还要感谢家里人对我的支持，作者在开发过程中，不用担心的生活起居，各方面的经济都不成问题，而且给予作者充足的时间和精力用于开发工作。</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最后作者还要感谢自己在本次开发过程中坚持不懈，直到最后，作者也学习到了很多东西，从项目的需求分析和数据库设计，包括环境搭建等等，作者都受益颇多。</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0"/>
        <w:rPr>
          <w:rFonts w:hint="eastAsia" w:ascii="黑体" w:hAnsi="黑体" w:eastAsia="黑体" w:cs="黑体"/>
          <w:b w:val="0"/>
          <w:bCs/>
          <w:sz w:val="28"/>
          <w:szCs w:val="28"/>
          <w:u w:val="none"/>
          <w:lang w:val="en-US" w:eastAsia="zh-CN"/>
        </w:rPr>
        <w:sectPr>
          <w:headerReference r:id="rId16" w:type="default"/>
          <w:footerReference r:id="rId17" w:type="default"/>
          <w:pgSz w:w="11906" w:h="16838"/>
          <w:pgMar w:top="1417" w:right="1417" w:bottom="1417" w:left="1417" w:header="850" w:footer="850" w:gutter="0"/>
          <w:pgNumType w:fmt="decimal" w:start="1"/>
          <w:cols w:space="425" w:num="1"/>
          <w:docGrid w:type="lines" w:linePitch="312" w:charSpace="0"/>
        </w:sect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黑体" w:hAnsi="黑体" w:eastAsia="黑体" w:cs="黑体"/>
          <w:b w:val="0"/>
          <w:bCs/>
          <w:sz w:val="28"/>
          <w:szCs w:val="28"/>
          <w:u w:val="none"/>
          <w:lang w:val="en-US" w:eastAsia="zh-CN"/>
        </w:rPr>
      </w:pPr>
      <w:r>
        <w:rPr>
          <w:rFonts w:hint="eastAsia" w:ascii="黑体" w:hAnsi="黑体" w:eastAsia="黑体" w:cs="黑体"/>
          <w:b w:val="0"/>
          <w:bCs/>
          <w:sz w:val="28"/>
          <w:szCs w:val="28"/>
          <w:u w:val="none"/>
          <w:lang w:val="en-US" w:eastAsia="zh-CN"/>
        </w:rPr>
        <w:t>外文翻译：</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32"/>
          <w:szCs w:val="32"/>
          <w:u w:val="none"/>
          <w:lang w:val="en-US" w:eastAsia="zh-CN"/>
        </w:rPr>
      </w:pPr>
      <w:r>
        <w:rPr>
          <w:rFonts w:hint="eastAsia" w:ascii="黑体" w:hAnsi="黑体" w:eastAsia="黑体" w:cs="黑体"/>
          <w:b w:val="0"/>
          <w:bCs/>
          <w:sz w:val="32"/>
          <w:szCs w:val="32"/>
          <w:u w:val="none"/>
          <w:lang w:val="en-US" w:eastAsia="zh-CN"/>
        </w:rPr>
        <w:t>Design of Smart Campus System Based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center"/>
        <w:textAlignment w:val="auto"/>
        <w:outlineLvl w:val="9"/>
        <w:rPr>
          <w:rFonts w:hint="eastAsia" w:ascii="黑体" w:hAnsi="黑体" w:eastAsia="黑体" w:cs="黑体"/>
          <w:b w:val="0"/>
          <w:bCs/>
          <w:sz w:val="32"/>
          <w:szCs w:val="32"/>
          <w:u w:val="none"/>
          <w:lang w:val="en-US" w:eastAsia="zh-CN"/>
        </w:rPr>
      </w:pPr>
      <w:r>
        <w:rPr>
          <w:rFonts w:hint="eastAsia" w:ascii="黑体" w:hAnsi="黑体" w:eastAsia="黑体" w:cs="黑体"/>
          <w:b w:val="0"/>
          <w:bCs/>
          <w:sz w:val="32"/>
          <w:szCs w:val="32"/>
          <w:u w:val="none"/>
          <w:lang w:val="en-US" w:eastAsia="zh-CN"/>
        </w:rPr>
        <w:t>on WeChat Mini Program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黑体" w:hAnsi="黑体" w:eastAsia="黑体" w:cs="黑体"/>
          <w:b w:val="0"/>
          <w:bCs/>
          <w:sz w:val="28"/>
          <w:szCs w:val="28"/>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80" w:firstLineChars="200"/>
        <w:jc w:val="both"/>
        <w:textAlignment w:val="auto"/>
        <w:outlineLvl w:val="9"/>
        <w:rPr>
          <w:rFonts w:hint="default" w:ascii="Times New Roman" w:hAnsi="Times New Roman" w:eastAsia="黑体" w:cs="Times New Roman"/>
          <w:b w:val="0"/>
          <w:bCs/>
          <w:sz w:val="21"/>
          <w:szCs w:val="21"/>
          <w:u w:val="none"/>
          <w:lang w:val="en-US" w:eastAsia="zh-CN"/>
        </w:rPr>
      </w:pPr>
      <w:r>
        <w:rPr>
          <w:rFonts w:hint="eastAsia" w:ascii="黑体" w:hAnsi="黑体" w:eastAsia="黑体" w:cs="黑体"/>
          <w:b w:val="0"/>
          <w:bCs/>
          <w:sz w:val="24"/>
          <w:szCs w:val="24"/>
          <w:u w:val="none"/>
          <w:lang w:val="en-US" w:eastAsia="zh-CN"/>
        </w:rPr>
        <w:t>原文来源：</w:t>
      </w:r>
      <w:r>
        <w:rPr>
          <w:rFonts w:hint="default" w:ascii="Times New Roman" w:hAnsi="Times New Roman" w:eastAsia="黑体" w:cs="Times New Roman"/>
          <w:b w:val="0"/>
          <w:bCs/>
          <w:sz w:val="21"/>
          <w:szCs w:val="21"/>
          <w:u w:val="none"/>
          <w:lang w:val="en-US" w:eastAsia="zh-CN"/>
        </w:rPr>
        <w:t>[1]段萌萌. Design of Smart Campus System Based on WeChat Mini Program[D].华中师范大学,2019.</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80" w:firstLineChars="200"/>
        <w:jc w:val="both"/>
        <w:textAlignment w:val="auto"/>
        <w:outlineLvl w:val="9"/>
        <w:rPr>
          <w:rFonts w:hint="eastAsia" w:eastAsia="黑体" w:cs="Times New Roman"/>
          <w:b w:val="0"/>
          <w:bCs/>
          <w:sz w:val="24"/>
          <w:szCs w:val="24"/>
          <w:u w:val="none"/>
          <w:lang w:val="en-US" w:eastAsia="zh-CN"/>
        </w:rPr>
      </w:pPr>
      <w:r>
        <w:rPr>
          <w:rFonts w:hint="eastAsia" w:eastAsia="黑体" w:cs="Times New Roman"/>
          <w:b w:val="0"/>
          <w:bCs/>
          <w:sz w:val="24"/>
          <w:szCs w:val="24"/>
          <w:u w:val="none"/>
          <w:lang w:val="en-US" w:eastAsia="zh-CN"/>
        </w:rPr>
        <w:t>译文正文：</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章节一</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介绍性内容</w:t>
      </w:r>
    </w:p>
    <w:p>
      <w:pPr>
        <w:pStyle w:val="18"/>
        <w:keepNext w:val="0"/>
        <w:keepLines w:val="0"/>
        <w:pageBreakBefore w:val="0"/>
        <w:numPr>
          <w:ilvl w:val="1"/>
          <w:numId w:val="3"/>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研究背景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1.1.1 物联网的发展</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物联网是世界信息产业的第三次革命。它的前身是互联网。然而，互联网获取的信息大多来自人类，人类的能量有限。所以1999年，麻省理工学院的凯文·阿什顿研究RFID时，他提议让计算机从我们的物理世界获取信息，以便我们能够跟踪物品，查看物品的消费，以便及时维修和更换，但当时对物联网没有准确的定义，物联网仅限于RFID技术。2005年11月17日，在突尼斯的世界信息社会峰会上，国际电联发布了《国际电联2005年互联网报告：物联网》，介绍了“物联网”的概念，物联网不仅指RFID技术。2009年，IBM首席执行官首次提出“智能星球”的概念。2009年8月，物联网在中国引起广泛关注。</w:t>
      </w:r>
      <w:r>
        <w:rPr>
          <w:rFonts w:hint="eastAsia" w:asciiTheme="minorEastAsia" w:hAnsiTheme="minorEastAsia" w:eastAsiaTheme="minorEastAsia" w:cstheme="minorEastAsia"/>
          <w:b w:val="0"/>
          <w:bCs/>
          <w:sz w:val="21"/>
          <w:szCs w:val="21"/>
          <w:u w:val="none"/>
          <w:lang w:val="en-US" w:eastAsia="zh-CN"/>
        </w:rPr>
        <w:br w:type="textWrapping"/>
      </w:r>
      <w:r>
        <w:rPr>
          <w:rFonts w:hint="eastAsia" w:asciiTheme="minorEastAsia" w:hAnsiTheme="minorEastAsia" w:eastAsiaTheme="minorEastAsia" w:cstheme="minorEastAsia"/>
          <w:b w:val="0"/>
          <w:bCs/>
          <w:sz w:val="21"/>
          <w:szCs w:val="21"/>
          <w:u w:val="none"/>
          <w:lang w:val="en-US" w:eastAsia="zh-CN"/>
        </w:rPr>
        <w:pict>
          <v:shape id="_x0000_i1025" o:spt="201" type="#_x0000_t201" style="height:0pt;width:0.05pt;" filled="f" coordsize="21600,21600">
            <v:path/>
            <v:fill on="f" focussize="0,0"/>
            <v:stroke/>
            <v:imagedata o:title=""/>
            <o:lock v:ext="edit" aspectratio="t"/>
            <w10:wrap type="none"/>
            <w10:anchorlock/>
          </v:shape>
        </w:pict>
      </w:r>
      <w:r>
        <w:rPr>
          <w:rFonts w:hint="eastAsia" w:asciiTheme="minorEastAsia" w:hAnsiTheme="minorEastAsia" w:eastAsiaTheme="minorEastAsia" w:cstheme="minorEastAsia"/>
          <w:b w:val="0"/>
          <w:bCs/>
          <w:sz w:val="21"/>
          <w:szCs w:val="21"/>
          <w:u w:val="none"/>
          <w:lang w:val="en-US" w:eastAsia="zh-CN"/>
        </w:rPr>
        <w:t xml:space="preserve">    如今，物联网是互联网和传统电信网等信息载体，使所有能够驱动独立功能的普通对象实现互联互通。这是中国制造的概念。互联网的发展使世界上普通的物体都能与网络连接起来，对物体的控制和跟踪也更加方便。这也使得人们越来越离不开手机。物联网的整体结构如图所示（省略）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1.1.2校园背景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随着物联网的发展，“智能地球”、“智能城市”、“智能家居”、“智能农业”、“智能校园”应运而生。学校作为教育的重要场所，建设智慧校园是教育信息化的重要手段。作为中大的一名研究生，很多日常应用让我觉得自己生活在一个智能的环境中example:We often 穿梭于相距遥远的两个校园之间，此时，我们常常骑着共享的自行车，只需扫码即可乘坐，方便快捷；平时我们应该去洗衣机前面看看是否可以免费使用，但在我们学校，洗衣机是智能的，不用站在洗衣机前面，就可以在专门的app上实时关注机器的动态。这些应用为学生的生活提供了极大的便利。同时，随着学生需求的增加，应用的数量也随之增加，更多的软件占用了大量的手机内存，这也为用户消耗了更多的手机流量数据。对于开发者来说，有必要区分Android和苹果系统，版本不兼容也给开发和维护带来一定的困难和挑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1.1.3微信小程序开发</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微信是腾讯2011年推出的免费应用，为智能终端提供即时通讯服务。在微信1.0版本开始时，只有用户可以发送文字和图片。微信的功能越来越好。2013年，腾讯推出微信公众号，公众号允许开发者、企业、商家和个人注册。放纵QQ。公众号分为服务号、订阅号、企业号三类，商家可以通过服务号向用户推送一些店铺信息，并可以与用户进行互动，但微信服务号每月只能推送4次，订阅号每天可以推送消息，但一天只能发送一条消息。2017年，微信苹果正式上线。小节目和之前的公众号是并行的。它不需要下载，不用下载就可以运行的优点吸引了大量用户。该小程序易于开发和维护，这一特点也吸引了大量开发人员致力于小applet的开发。</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本文试图开发一个基于微信小程序的系统，让学生不用下载大量软件就可以使用我们的日常应用程序，使用完毕后不用卸载。下次使用时，用户可以在微信下拉菜单}S}中找到，当用户使用过多的小程序时，下拉菜单中显示的小程序太多，用户需要很长时间才能找到具体的应用程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2018年，微信applet宣布增加了一个公众号组件，当用户使用这个小程序扫描代码时，可以快速关注自己的公众号。本文尝试采用小程序和公众号相结合的方式开发一个系统，不仅消除了用户的下载，而且可以让用户快速找到系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1.2国内外研究现状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随着物联网的发展，“智慧地球”、“智慧城市”、“智慧校园”正慢慢出现在人们的视野中。校园作为一个非常重要的教学活动场所，通过互联网与校园的高度融合，将学习、工作、生活、科研、管理融为一体。智慧校园的建设为师生提供了更加便捷、人性化的服务。在这种情况下，智慧校园的建设越来越受到国内外的重视。智慧校园的建设标志着校园信息化进入了一个新阶段。</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21世纪，智慧校园在西方国家蓬勃发展。无论是硬件还是软件，许多西方校园基本实现了校园信息化建设}6}他们利用SNS、Facebook等相关媒体丰富学生的社会化；利用云计算技术构建有效的云平台，这些平台为学生提供了便捷的学习空间，例如：</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1.日本广岛大学利用云计算和无线射频技术来压缩智能考勤系统。通过相应的系统，教师可以实时监控学生的出勤情况。</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2西方一些学校依靠大数据对学生的作业和平时表现进行分析，并根据结果制定相应的对策，及时掌握学生的情况，方便及时与学生沟通；</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3.国外一些学校开始按照智能家居的理念，建设节能、低成本、安全、智能化的校园等。当然，中国对智慧校园的研究并不逊色。许多面向师生的智能应用正在推向市场，给师生的工作和日常生活带来了极大的便利。例如：</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智慧校园应用，针对教师用户，该应用为学生实时推送业务信息、通讯录即时聊天、休假管理、教师评估、薪资查询等，提供学生作业、学生休假、师生互动等功能，适合中小学生使用，教师管理学生非常方便。</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ab/>
      </w:r>
      <w:r>
        <w:rPr>
          <w:rFonts w:hint="eastAsia" w:asciiTheme="minorEastAsia" w:hAnsiTheme="minorEastAsia" w:eastAsiaTheme="minorEastAsia" w:cstheme="minorEastAsia"/>
          <w:b w:val="0"/>
          <w:bCs/>
          <w:sz w:val="21"/>
          <w:szCs w:val="21"/>
          <w:u w:val="none"/>
          <w:lang w:val="en-US" w:eastAsia="zh-CN"/>
        </w:rPr>
        <w:t>2.迅飞御记是科大讯飞公司发布的一款专门用于语音输入的综合性云状笔记，可以将语音转换成word文档存储，非常适合新教师备课，卿演讲或准备演讲。</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随着微信苹果的推出，微信苹果的一些特性吸引了更多的学生投入到智慧校园的建设中，如：无需下载、触手可及、随时可用、无需卸载等；广袤的附属智慧校园；西华师范大学智慧图书馆；智能校园点菜等}9}。这些小程序的开发，使学生的校园生活更加丰富多彩，更加方便。</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1.3研究目的和意义</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2017年，随着微信小程序的推出，支付宝、百度、蚂蚁金融也推出了无下载、无安装的小程序。一时间，小程序成为智能手机应用开发的新阶段。本文尝试采用小程序和公众号相结合的方式开发一个系统，不仅消除了用户的下载，而且可以让用户快速找到系统。本系统的实现使用户每次使用最新的软件，获取最新的信息，无需每次更新app前}'o}，本系统的开发更贴近学生的日常学习和生活，可以给学生的学习和生活带来很大的便利。具有很好的使用价值和研究意义。市场上有很多专门为智慧校园设计的应用，如智慧校园点菜系统、智慧校园考勤系统等。与这些系统相比，该系统具有以下优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1.功能更齐全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2无需下载安装，无需升级</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3.不区分Android和苹果操作系统</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4不会占用手机内存</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5个人信息安全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6消息可以及时通知用户。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7它具有中大的地方特色。</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1.4研究内容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1.4.1系统主要研究内容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本文主要尝试利用微信applet和公众号开发一个面向学生的智能校园系统。本文的主要研究内容如下：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1.通过对学校现有部分软件的研究，走访部分学生，总结学生的意见和建议，确定系统的主要功能。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通过分析这些学生反馈的现有app中存在的问题，结合微信applet的优势，决定将微信applet与公众号相结合，开发一个智能校园系统。并决定采用微信开发者工具来开发，微信开发者工具有自己的一套框架MINA框架，采用JavaScript、WXML、WXSS、Json、mysql来开发系统，具体技术之间的关系将在第二章中讨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3.使用流程图显示。确定每个功能的接口。</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4.系统开发，包括前端、后端、接口和数据库。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5.测试。编写详细的测试用例来测试系统的各种功能。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1.4.2创新</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当然，软件市场上有很多samrt校园系统，图1.2是一个信息系统，但是它只有计算机版本，所以如果用户想从手机上浏览sonme信息，就很不方便了。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图1.3是另一个samrt系统，它只为学生、教师或家长开发，如果想使用这个应用程序，必须下载另一个应用程序，这将占用大量的手机内存和流量。所以我们真正需要的是一个免费下载，易于访问，节省内存，方便的软件，这正是本文所要做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该系统的开发主要有以下创新点：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1.使用微信小程序，用户可免费下载。</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2.使用公共号码，如果用户使用多个小程序，他们可以迅速找到目标。</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3.以前可以在计算机上查看的内容可以在移动电话上查看现在。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4.通过对在校学生的调查，了解他们的需求，使本系统更贴近学生的生活。</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5论文结构</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第一章绪论。</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阐述了研究开发本系统的缘由，论述了本系统的研究背景和国内外研究现状，主要阐述了论文的研究内容和创新点，并在本章结尾对论文的总体结构进行了组织。</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第二章：系统框架及关键技术研究。</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首先分析了系统结构，然后阐述了框架所采用的关键技术，包括前端技术、后端技术和数据库技术。</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第三章：系统需求分析。将系统划分为多个功能，并为每个模块绘制流程图。</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第四章：详细设计。基于第3章中确定的特性，详细设计包括前端、后端、数据库和交互功能。</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第五章：测试。手动编写测试用例来测试每个函数，并给出函数的一些屏幕截图。</w:t>
      </w:r>
    </w:p>
    <w:p>
      <w:pPr>
        <w:pStyle w:val="18"/>
        <w:keepNext w:val="0"/>
        <w:keepLines w:val="0"/>
        <w:pageBreakBefore w:val="0"/>
        <w:numPr>
          <w:ilvl w:val="-1"/>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第六章：总结与展望。对全文进行了总结，分析了开发过程中遇到的问题，并对未来的发展进行了展望。</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章节二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相关技术概述</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2.1微信小程序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2.1.1系统结构分析</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微信是一种连接用户和服务的新方式而ni程序附在微信上，用户可以直接在微信下拉列表中使用，也可以在需要时通过微信公众号找到小程序，无需下载安装，开发者无需区分Android、Apple等不同操作系统，applet通过调用不同的接口将数据发送到前端，因此，无论用户是学生、教师还是开发者，微信applet都为他们提供了极大的便利。</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每个小项目都有一个AppID，如果你没有id，可以在微信公共平台注册或者使用test id，我们第一步新建applet后，微信开发者工具会自动为你创建一些新的文件users:JS，JSON，WXSS，WXML。这些文件是每个页面必须包含的文件结构，您可以根据自己的需要创建新内容。</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以下三个文件必须存在于项目的根目录中。这三个文件是applet的主要组件。以下以表格形式显示：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每个小程序的首页由以下四个文件组成。有些文件是必需的，但有些文件是可选的。以下以表格形式列出：.js负责网络处理和页面逻辑。.wxml和wxss共同呈现页面，它们的功能与HTML、CSS相同。</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2.1.2 MINA框架结构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MINA不是一个app，它是微信小程序开发团队定义的一个框架，名为MINA framework。MINA框架的核心是一个响应式数据绑定系统，它封装了微信客户端提供的文件系统、网络通信、任务管理和数据安全，为上层提供了全套JavaScript api，这使得开发人员能够更快地构建应用程序，为开发人员的开发和维护带来极大的方便。MINA框架图如图2.1所示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从图2.1可以看出：applet的框架主要由两部分组成：视图层和逻辑层。为了在前端提供一个漂亮的界面，MINA框架提供了wxml和wxss文件以及一组基本组件，wxml和wxss类似于html标记和css样式。APPService是MINA的服务中心，通过微信客户端实现异步线程的加载和分离，表面渲染所需的数据和页面交互处理逻辑在APPService中实现。逻辑层使用JavaScript编写交互逻辑、网络请求和数据处理，但是由于CIS结构与B/S结构不同，web中JavaScript的许多特性无法使用。例如：文档、窗口等。MINA框架还为页面提供与事件相关的属性，如bindtap和bindtuchstart，这使得数据和视图非常容易保持同步。在进行数据修改时，只需更改逻辑层中的数据，视图层就会响应更新。开发人员只需将页面路由、方法和生命周期函数注册到框架中，所有其他复杂操作都将由框架处理。</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2.1.3微信开发者工具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如第一节所述，每页的主体一般由三个文件组成，确切地说，是四个基本文件documents:JS，JSON，WXSS，WVIL.JSON文件可以为空。如果希望前端界面美观，则需要一个WXSS文件来呈现页面。</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本系统采用微信开发者工具进行开发，微信公共平台提供了详细的开发流程tutorials:from the 注册一个AppD到发布的小程序完成后，用户只需申请一个小程序id（AppID）即可开始自己的开发，每个applet都有一个唯一的m。在开发过程中，他们可以在模拟器中查看页面效果，也可以在控制台中查看界面的返回结果，这样我们就可以随时修改代码。微信开发者工具可以用来开发而ni pragrame，一个小游戏或者一个公共账号页面}l'}，微信开发者工具的主界面如图2.2所示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2.2系统前端技术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前端是一个以用户为中心的界面。微信为开发小程序提供了一套自己的前端框架。前端和后端分开，使前端开发和后端开发并行。前端oaly需要注意页面显示。关注业务逻辑和提高工作效率。前端的开发主要包括三个方面aspects:framework，页面显示和API接口。系统使用开发者工具构建前端页面，主要通过编写以下三个文件：</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JavaScript:JavaScript是前端开发最重要的语言。applet的JS文件与web前端开发使用的JS函数几乎相同。它可以实现界面的基本功能，如：根据用户的操作与服务器交互、修改信息等。但是applet的JS文件增加了一些微信}19}的API接口，比如开发者可以很方便的调用微信的sweep或者微信支付函数，去掉一些不必要的函数，比如DOM}2o}。</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2.WXML:WXML是MINA框架提供的一组组件，实现了页面的整体结构，</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三。WXSS是MINA框架提供的一套样式语言，用于改变前端页面的样式，使applet页面显示更加美观。WXSS和CSS在语言上没有区别，它们可以互相使用。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2.3系统后端技术</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对于来自前端的用户的操作，后台服务器需要调用不同的接口与数据库进行交互，并从数据库中检索信息，服务器正在部署后端服务，服务器与数据库的交互是通过接口完成的。因此，系统采用Spring技术开发后端服务器，服务器端程序采用SSM框架，即Spring+SpringMVC+Mybatis作为业务流程处理程序，选择SSM框架是因为它是BIS模式下优秀的开源框架之一，稳定、高效、易用。由于applet的所有视图文件都不是由第三方服务器存储的，因此SpringMVC返回的内容将不是完整的视频，而是JSON格式的数据。微信作为客户端发送数据取数请求，服务器响应相应数据，返回数据类型json格式</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交互是依靠接口完成的。通常，当量规没有二次请求时，需要使用接口。如果页面的单个功能需要第二个请求，则需要使用接口。如果页面包含多个函数，其中一个函数需要第二个请求，那么您需要定义多个接口。因此，在确定系统功能的同时，还需要确定接口的数量，MAC模式如图2.3所示</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2.4 MySQL</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本系统使用MySQL存储数据。MySQL是一个关系系统，属于Qracle产品。MySQL之所以成为本次系统开发的m数据库，是因为MySQL在系统开发过程中具有以下优势：</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1.它是开源的，可以免费使用。</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2为各种编程语言提供API}26}。</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3.支持多线程。</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4可以在客户机-服务器网络环境中作为独立应用程序应用，也可以嵌入到其他软件中。</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5提供各种数据库连接方法，如TCPIIP和}DBCC2'}。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6提供可以管理、检查和优化数据库的管理工具</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2.5小结</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0"/>
        <w:jc w:val="both"/>
        <w:textAlignment w:val="auto"/>
        <w:outlineLvl w:val="9"/>
        <w:rPr>
          <w:rFonts w:hint="eastAsia" w:asciiTheme="minorEastAsia" w:hAnsiTheme="minorEastAsia" w:eastAsiaTheme="minorEastAsia" w:cstheme="minorEastAsia"/>
          <w:b w:val="0"/>
          <w:bCs/>
          <w:sz w:val="21"/>
          <w:szCs w:val="21"/>
          <w:u w:val="none"/>
          <w:lang w:val="en-US" w:eastAsia="zh-CN"/>
        </w:rPr>
      </w:pPr>
      <w:r>
        <w:rPr>
          <w:rFonts w:hint="eastAsia" w:asciiTheme="minorEastAsia" w:hAnsiTheme="minorEastAsia" w:eastAsiaTheme="minorEastAsia" w:cstheme="minorEastAsia"/>
          <w:b w:val="0"/>
          <w:bCs/>
          <w:sz w:val="21"/>
          <w:szCs w:val="21"/>
          <w:u w:val="none"/>
          <w:lang w:val="en-US" w:eastAsia="zh-CN"/>
        </w:rPr>
        <w:t>本章主要介绍了智能校园系统开发过程中的关键技术。前端采用微信开发者工具开发，后端采用Spring技术。由于需要使用http接口，采用SpringMVC+Mybatis开发了相应的接口。肌炎是内部包裹的。JDBC，所以开发人员只需要关注sql语句本身，而不需要花费大量精力去做繁琐的工作，比如：加载驱动程序、创建连接。数据库采用MySQL设计，并简要介绍了MySQL框架。下图2.5是关键技术之间的关系图：</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eastAsia="黑体" w:cs="Times New Roman"/>
          <w:b w:val="0"/>
          <w:bCs/>
          <w:sz w:val="24"/>
          <w:szCs w:val="24"/>
          <w:u w:val="none"/>
          <w:lang w:val="en-US" w:eastAsia="zh-CN"/>
        </w:rPr>
      </w:pPr>
      <w:r>
        <w:rPr>
          <w:rFonts w:hint="eastAsia" w:eastAsia="黑体" w:cs="Times New Roman"/>
          <w:b w:val="0"/>
          <w:bCs/>
          <w:sz w:val="24"/>
          <w:szCs w:val="24"/>
          <w:u w:val="none"/>
          <w:lang w:val="en-US" w:eastAsia="zh-CN"/>
        </w:rPr>
        <w:t>原文正文：</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263"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264" w:author="jh" w:date="2021-05-07T15:23:56Z">
            <w:rPr>
              <w:rFonts w:hint="eastAsia" w:ascii="宋体" w:hAnsi="宋体" w:eastAsia="宋体" w:cs="宋体"/>
              <w:b w:val="0"/>
              <w:bCs/>
              <w:sz w:val="21"/>
              <w:szCs w:val="21"/>
              <w:u w:val="none"/>
              <w:lang w:val="en-US" w:eastAsia="zh-CN"/>
            </w:rPr>
          </w:rPrChange>
        </w:rPr>
        <w:t>Chapter 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265"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266" w:author="jh" w:date="2021-05-07T15:23:56Z">
            <w:rPr>
              <w:rFonts w:hint="eastAsia" w:ascii="宋体" w:hAnsi="宋体" w:eastAsia="宋体" w:cs="宋体"/>
              <w:b w:val="0"/>
              <w:bCs/>
              <w:sz w:val="21"/>
              <w:szCs w:val="21"/>
              <w:u w:val="none"/>
              <w:lang w:val="en-US" w:eastAsia="zh-CN"/>
            </w:rPr>
          </w:rPrChange>
        </w:rPr>
        <w:t>Introduction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267"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cs="Times New Roman"/>
          <w:b w:val="0"/>
          <w:bCs/>
          <w:sz w:val="21"/>
          <w:szCs w:val="21"/>
          <w:u w:val="none"/>
          <w:lang w:val="en-US" w:eastAsia="zh-CN"/>
          <w:rPrChange w:id="268" w:author="jh" w:date="2021-05-07T15:23:56Z">
            <w:rPr>
              <w:rFonts w:hint="eastAsia" w:ascii="宋体" w:hAnsi="宋体" w:cs="宋体"/>
              <w:b w:val="0"/>
              <w:bCs/>
              <w:sz w:val="21"/>
              <w:szCs w:val="21"/>
              <w:u w:val="none"/>
              <w:lang w:val="en-US" w:eastAsia="zh-CN"/>
            </w:rPr>
          </w:rPrChange>
        </w:rPr>
        <w:t xml:space="preserve">1.1 </w:t>
      </w:r>
      <w:r>
        <w:rPr>
          <w:rFonts w:hint="default" w:ascii="Times New Roman" w:hAnsi="Times New Roman" w:eastAsia="宋体" w:cs="Times New Roman"/>
          <w:b w:val="0"/>
          <w:bCs/>
          <w:sz w:val="21"/>
          <w:szCs w:val="21"/>
          <w:u w:val="none"/>
          <w:lang w:val="en-US" w:eastAsia="zh-CN"/>
          <w:rPrChange w:id="269" w:author="jh" w:date="2021-05-07T15:23:56Z">
            <w:rPr>
              <w:rFonts w:hint="eastAsia" w:ascii="宋体" w:hAnsi="宋体" w:eastAsia="宋体" w:cs="宋体"/>
              <w:b w:val="0"/>
              <w:bCs/>
              <w:sz w:val="21"/>
              <w:szCs w:val="21"/>
              <w:u w:val="none"/>
              <w:lang w:val="en-US" w:eastAsia="zh-CN"/>
            </w:rPr>
          </w:rPrChange>
        </w:rPr>
        <w:t>Research background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270"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cs="Times New Roman"/>
          <w:b w:val="0"/>
          <w:bCs/>
          <w:sz w:val="21"/>
          <w:szCs w:val="21"/>
          <w:u w:val="none"/>
          <w:lang w:val="en-US" w:eastAsia="zh-CN"/>
          <w:rPrChange w:id="271" w:author="jh" w:date="2021-05-07T15:23:56Z">
            <w:rPr>
              <w:rFonts w:hint="eastAsia" w:ascii="宋体" w:hAnsi="宋体" w:cs="宋体"/>
              <w:b w:val="0"/>
              <w:bCs/>
              <w:sz w:val="21"/>
              <w:szCs w:val="21"/>
              <w:u w:val="none"/>
              <w:lang w:val="en-US" w:eastAsia="zh-CN"/>
            </w:rPr>
          </w:rPrChange>
        </w:rPr>
        <w:t xml:space="preserve">1.1.1 </w:t>
      </w:r>
      <w:r>
        <w:rPr>
          <w:rFonts w:hint="default" w:ascii="Times New Roman" w:hAnsi="Times New Roman" w:eastAsia="宋体" w:cs="Times New Roman"/>
          <w:b w:val="0"/>
          <w:bCs/>
          <w:sz w:val="21"/>
          <w:szCs w:val="21"/>
          <w:u w:val="none"/>
          <w:lang w:val="en-US" w:eastAsia="zh-CN"/>
          <w:rPrChange w:id="272" w:author="jh" w:date="2021-05-07T15:23:56Z">
            <w:rPr>
              <w:rFonts w:hint="eastAsia" w:ascii="宋体" w:hAnsi="宋体" w:eastAsia="宋体" w:cs="宋体"/>
              <w:b w:val="0"/>
              <w:bCs/>
              <w:sz w:val="21"/>
              <w:szCs w:val="21"/>
              <w:u w:val="none"/>
              <w:lang w:val="en-US" w:eastAsia="zh-CN"/>
            </w:rPr>
          </w:rPrChange>
        </w:rPr>
        <w:t>The development of the Internet of Things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cs="Times New Roman"/>
          <w:b w:val="0"/>
          <w:bCs/>
          <w:sz w:val="21"/>
          <w:szCs w:val="21"/>
          <w:u w:val="none"/>
          <w:lang w:val="en-US" w:eastAsia="zh-CN"/>
          <w:rPrChange w:id="273" w:author="jh" w:date="2021-05-07T15:23:56Z">
            <w:rPr>
              <w:rFonts w:hint="eastAsia" w:ascii="宋体" w:hAnsi="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274" w:author="jh" w:date="2021-05-07T15:23:56Z">
            <w:rPr>
              <w:rFonts w:hint="eastAsia" w:ascii="宋体" w:hAnsi="宋体" w:eastAsia="宋体" w:cs="宋体"/>
              <w:b w:val="0"/>
              <w:bCs/>
              <w:sz w:val="21"/>
              <w:szCs w:val="21"/>
              <w:u w:val="none"/>
              <w:lang w:val="en-US" w:eastAsia="zh-CN"/>
            </w:rPr>
          </w:rPrChange>
        </w:rPr>
        <w:t>The Internet of Things is the third revolution in the world's information industry. Its predecessor was the Internet. However, most of the information obtained by the Internet comes</w:t>
      </w:r>
      <w:r>
        <w:rPr>
          <w:rFonts w:hint="default" w:ascii="Times New Roman" w:hAnsi="Times New Roman" w:cs="Times New Roman"/>
          <w:b w:val="0"/>
          <w:bCs/>
          <w:sz w:val="21"/>
          <w:szCs w:val="21"/>
          <w:u w:val="none"/>
          <w:lang w:val="en-US" w:eastAsia="zh-CN"/>
          <w:rPrChange w:id="27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76" w:author="jh" w:date="2021-05-07T15:23:56Z">
            <w:rPr>
              <w:rFonts w:hint="eastAsia" w:ascii="宋体" w:hAnsi="宋体" w:eastAsia="宋体" w:cs="宋体"/>
              <w:b w:val="0"/>
              <w:bCs/>
              <w:sz w:val="21"/>
              <w:szCs w:val="21"/>
              <w:u w:val="none"/>
              <w:lang w:val="en-US" w:eastAsia="zh-CN"/>
            </w:rPr>
          </w:rPrChange>
        </w:rPr>
        <w:t>from human beings, and human energy is limited. So in 1999, when MIT's Kevin Ash-ton</w:t>
      </w:r>
      <w:r>
        <w:rPr>
          <w:rFonts w:hint="default" w:ascii="Times New Roman" w:hAnsi="Times New Roman" w:cs="Times New Roman"/>
          <w:b w:val="0"/>
          <w:bCs/>
          <w:sz w:val="21"/>
          <w:szCs w:val="21"/>
          <w:u w:val="none"/>
          <w:lang w:val="en-US" w:eastAsia="zh-CN"/>
          <w:rPrChange w:id="277"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78" w:author="jh" w:date="2021-05-07T15:23:56Z">
            <w:rPr>
              <w:rFonts w:hint="eastAsia" w:ascii="宋体" w:hAnsi="宋体" w:eastAsia="宋体" w:cs="宋体"/>
              <w:b w:val="0"/>
              <w:bCs/>
              <w:sz w:val="21"/>
              <w:szCs w:val="21"/>
              <w:u w:val="none"/>
              <w:lang w:val="en-US" w:eastAsia="zh-CN"/>
            </w:rPr>
          </w:rPrChange>
        </w:rPr>
        <w:t>studied RFID, he proposed to let computers get information from our physical world so that</w:t>
      </w:r>
      <w:r>
        <w:rPr>
          <w:rFonts w:hint="default" w:ascii="Times New Roman" w:hAnsi="Times New Roman" w:cs="Times New Roman"/>
          <w:b w:val="0"/>
          <w:bCs/>
          <w:sz w:val="21"/>
          <w:szCs w:val="21"/>
          <w:u w:val="none"/>
          <w:lang w:val="en-US" w:eastAsia="zh-CN"/>
          <w:rPrChange w:id="27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80" w:author="jh" w:date="2021-05-07T15:23:56Z">
            <w:rPr>
              <w:rFonts w:hint="eastAsia" w:ascii="宋体" w:hAnsi="宋体" w:eastAsia="宋体" w:cs="宋体"/>
              <w:b w:val="0"/>
              <w:bCs/>
              <w:sz w:val="21"/>
              <w:szCs w:val="21"/>
              <w:u w:val="none"/>
              <w:lang w:val="en-US" w:eastAsia="zh-CN"/>
            </w:rPr>
          </w:rPrChange>
        </w:rPr>
        <w:t>we can track items and view item consumption for timely repair and replacement.But</w:t>
      </w:r>
      <w:r>
        <w:rPr>
          <w:rFonts w:hint="default" w:ascii="Times New Roman" w:hAnsi="Times New Roman" w:cs="Times New Roman"/>
          <w:b w:val="0"/>
          <w:bCs/>
          <w:sz w:val="21"/>
          <w:szCs w:val="21"/>
          <w:u w:val="none"/>
          <w:lang w:val="en-US" w:eastAsia="zh-CN"/>
          <w:rPrChange w:id="28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82" w:author="jh" w:date="2021-05-07T15:23:56Z">
            <w:rPr>
              <w:rFonts w:hint="eastAsia" w:ascii="宋体" w:hAnsi="宋体" w:eastAsia="宋体" w:cs="宋体"/>
              <w:b w:val="0"/>
              <w:bCs/>
              <w:sz w:val="21"/>
              <w:szCs w:val="21"/>
              <w:u w:val="none"/>
              <w:lang w:val="en-US" w:eastAsia="zh-CN"/>
            </w:rPr>
          </w:rPrChange>
        </w:rPr>
        <w:t>at the time there was no accurate definition of the Internet of Things, and the Internet of</w:t>
      </w:r>
      <w:r>
        <w:rPr>
          <w:rFonts w:hint="default" w:ascii="Times New Roman" w:hAnsi="Times New Roman" w:cs="Times New Roman"/>
          <w:b w:val="0"/>
          <w:bCs/>
          <w:sz w:val="21"/>
          <w:szCs w:val="21"/>
          <w:u w:val="none"/>
          <w:lang w:val="en-US" w:eastAsia="zh-CN"/>
          <w:rPrChange w:id="28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84" w:author="jh" w:date="2021-05-07T15:23:56Z">
            <w:rPr>
              <w:rFonts w:hint="eastAsia" w:ascii="宋体" w:hAnsi="宋体" w:eastAsia="宋体" w:cs="宋体"/>
              <w:b w:val="0"/>
              <w:bCs/>
              <w:sz w:val="21"/>
              <w:szCs w:val="21"/>
              <w:u w:val="none"/>
              <w:lang w:val="en-US" w:eastAsia="zh-CN"/>
            </w:rPr>
          </w:rPrChange>
        </w:rPr>
        <w:t>Things was limited to RFID technology. On November 17, 2005, at the WSIS in Tunis, the</w:t>
      </w:r>
      <w:r>
        <w:rPr>
          <w:rFonts w:hint="default" w:ascii="Times New Roman" w:hAnsi="Times New Roman" w:cs="Times New Roman"/>
          <w:b w:val="0"/>
          <w:bCs/>
          <w:sz w:val="21"/>
          <w:szCs w:val="21"/>
          <w:u w:val="none"/>
          <w:lang w:val="en-US" w:eastAsia="zh-CN"/>
          <w:rPrChange w:id="28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86" w:author="jh" w:date="2021-05-07T15:23:56Z">
            <w:rPr>
              <w:rFonts w:hint="eastAsia" w:ascii="宋体" w:hAnsi="宋体" w:eastAsia="宋体" w:cs="宋体"/>
              <w:b w:val="0"/>
              <w:bCs/>
              <w:sz w:val="21"/>
              <w:szCs w:val="21"/>
              <w:u w:val="none"/>
              <w:lang w:val="en-US" w:eastAsia="zh-CN"/>
            </w:rPr>
          </w:rPrChange>
        </w:rPr>
        <w:t>ITU released the "ITU Internet Report 2005:Internet of Things", introducing the concept of</w:t>
      </w:r>
      <w:r>
        <w:rPr>
          <w:rFonts w:hint="default" w:ascii="Times New Roman" w:hAnsi="Times New Roman" w:cs="Times New Roman"/>
          <w:b w:val="0"/>
          <w:bCs/>
          <w:sz w:val="21"/>
          <w:szCs w:val="21"/>
          <w:u w:val="none"/>
          <w:lang w:val="en-US" w:eastAsia="zh-CN"/>
          <w:rPrChange w:id="287"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88" w:author="jh" w:date="2021-05-07T15:23:56Z">
            <w:rPr>
              <w:rFonts w:hint="eastAsia" w:ascii="宋体" w:hAnsi="宋体" w:eastAsia="宋体" w:cs="宋体"/>
              <w:b w:val="0"/>
              <w:bCs/>
              <w:sz w:val="21"/>
              <w:szCs w:val="21"/>
              <w:u w:val="none"/>
              <w:lang w:val="en-US" w:eastAsia="zh-CN"/>
            </w:rPr>
          </w:rPrChange>
        </w:rPr>
        <w:t>"Internet of Things", and the Internet of Things does not only refer to RFID technology. In</w:t>
      </w:r>
      <w:r>
        <w:rPr>
          <w:rFonts w:hint="default" w:ascii="Times New Roman" w:hAnsi="Times New Roman" w:cs="Times New Roman"/>
          <w:b w:val="0"/>
          <w:bCs/>
          <w:sz w:val="21"/>
          <w:szCs w:val="21"/>
          <w:u w:val="none"/>
          <w:lang w:val="en-US" w:eastAsia="zh-CN"/>
          <w:rPrChange w:id="28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90" w:author="jh" w:date="2021-05-07T15:23:56Z">
            <w:rPr>
              <w:rFonts w:hint="eastAsia" w:ascii="宋体" w:hAnsi="宋体" w:eastAsia="宋体" w:cs="宋体"/>
              <w:b w:val="0"/>
              <w:bCs/>
              <w:sz w:val="21"/>
              <w:szCs w:val="21"/>
              <w:u w:val="none"/>
              <w:lang w:val="en-US" w:eastAsia="zh-CN"/>
            </w:rPr>
          </w:rPrChange>
        </w:rPr>
        <w:t>2009, the CEO of IBM first proposed the concept of "smart planet". In August 2009, the</w:t>
      </w:r>
      <w:r>
        <w:rPr>
          <w:rFonts w:hint="default" w:ascii="Times New Roman" w:hAnsi="Times New Roman" w:cs="Times New Roman"/>
          <w:b w:val="0"/>
          <w:bCs/>
          <w:sz w:val="21"/>
          <w:szCs w:val="21"/>
          <w:u w:val="none"/>
          <w:lang w:val="en-US" w:eastAsia="zh-CN"/>
          <w:rPrChange w:id="29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92" w:author="jh" w:date="2021-05-07T15:23:56Z">
            <w:rPr>
              <w:rFonts w:hint="eastAsia" w:ascii="宋体" w:hAnsi="宋体" w:eastAsia="宋体" w:cs="宋体"/>
              <w:b w:val="0"/>
              <w:bCs/>
              <w:sz w:val="21"/>
              <w:szCs w:val="21"/>
              <w:u w:val="none"/>
              <w:lang w:val="en-US" w:eastAsia="zh-CN"/>
            </w:rPr>
          </w:rPrChange>
        </w:rPr>
        <w:t>Internet of Things caused widespread concern in China.</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293"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294" w:author="jh" w:date="2021-05-07T15:23:56Z">
            <w:rPr>
              <w:rFonts w:hint="eastAsia" w:ascii="宋体" w:hAnsi="宋体" w:eastAsia="宋体" w:cs="宋体"/>
              <w:b w:val="0"/>
              <w:bCs/>
              <w:sz w:val="21"/>
              <w:szCs w:val="21"/>
              <w:u w:val="none"/>
              <w:lang w:val="en-US" w:eastAsia="zh-CN"/>
            </w:rPr>
          </w:rPrChange>
        </w:rPr>
        <w:t>Nowadays, the Internet of Things is an information carrier such as the Internet and</w:t>
      </w:r>
      <w:r>
        <w:rPr>
          <w:rFonts w:hint="default" w:ascii="Times New Roman" w:hAnsi="Times New Roman" w:cs="Times New Roman"/>
          <w:b w:val="0"/>
          <w:bCs/>
          <w:sz w:val="21"/>
          <w:szCs w:val="21"/>
          <w:u w:val="none"/>
          <w:lang w:val="en-US" w:eastAsia="zh-CN"/>
          <w:rPrChange w:id="29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96" w:author="jh" w:date="2021-05-07T15:23:56Z">
            <w:rPr>
              <w:rFonts w:hint="eastAsia" w:ascii="宋体" w:hAnsi="宋体" w:eastAsia="宋体" w:cs="宋体"/>
              <w:b w:val="0"/>
              <w:bCs/>
              <w:sz w:val="21"/>
              <w:szCs w:val="21"/>
              <w:u w:val="none"/>
              <w:lang w:val="en-US" w:eastAsia="zh-CN"/>
            </w:rPr>
          </w:rPrChange>
        </w:rPr>
        <w:t>traditional telecommunication networks, enabling all ordinary objects that can drive inde-</w:t>
      </w:r>
      <w:r>
        <w:rPr>
          <w:rFonts w:hint="default" w:ascii="Times New Roman" w:hAnsi="Times New Roman" w:cs="Times New Roman"/>
          <w:b w:val="0"/>
          <w:bCs/>
          <w:sz w:val="21"/>
          <w:szCs w:val="21"/>
          <w:u w:val="none"/>
          <w:lang w:val="en-US" w:eastAsia="zh-CN"/>
          <w:rPrChange w:id="297"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298" w:author="jh" w:date="2021-05-07T15:23:56Z">
            <w:rPr>
              <w:rFonts w:hint="eastAsia" w:ascii="宋体" w:hAnsi="宋体" w:eastAsia="宋体" w:cs="宋体"/>
              <w:b w:val="0"/>
              <w:bCs/>
              <w:sz w:val="21"/>
              <w:szCs w:val="21"/>
              <w:u w:val="none"/>
              <w:lang w:val="en-US" w:eastAsia="zh-CN"/>
            </w:rPr>
          </w:rPrChange>
        </w:rPr>
        <w:t>pendent functions to realize interconnected networks. This is a Chinese-made concept. The</w:t>
      </w:r>
      <w:r>
        <w:rPr>
          <w:rFonts w:hint="default" w:ascii="Times New Roman" w:hAnsi="Times New Roman" w:cs="Times New Roman"/>
          <w:b w:val="0"/>
          <w:bCs/>
          <w:sz w:val="21"/>
          <w:szCs w:val="21"/>
          <w:u w:val="none"/>
          <w:lang w:val="en-US" w:eastAsia="zh-CN"/>
          <w:rPrChange w:id="29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00" w:author="jh" w:date="2021-05-07T15:23:56Z">
            <w:rPr>
              <w:rFonts w:hint="eastAsia" w:ascii="宋体" w:hAnsi="宋体" w:eastAsia="宋体" w:cs="宋体"/>
              <w:b w:val="0"/>
              <w:bCs/>
              <w:sz w:val="21"/>
              <w:szCs w:val="21"/>
              <w:u w:val="none"/>
              <w:lang w:val="en-US" w:eastAsia="zh-CN"/>
            </w:rPr>
          </w:rPrChange>
        </w:rPr>
        <w:t>development of the Internet allows the world's ordinary objects to connect with the network,</w:t>
      </w:r>
      <w:r>
        <w:rPr>
          <w:rFonts w:hint="default" w:ascii="Times New Roman" w:hAnsi="Times New Roman" w:cs="Times New Roman"/>
          <w:b w:val="0"/>
          <w:bCs/>
          <w:sz w:val="21"/>
          <w:szCs w:val="21"/>
          <w:u w:val="none"/>
          <w:lang w:val="en-US" w:eastAsia="zh-CN"/>
          <w:rPrChange w:id="30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02" w:author="jh" w:date="2021-05-07T15:23:56Z">
            <w:rPr>
              <w:rFonts w:hint="eastAsia" w:ascii="宋体" w:hAnsi="宋体" w:eastAsia="宋体" w:cs="宋体"/>
              <w:b w:val="0"/>
              <w:bCs/>
              <w:sz w:val="21"/>
              <w:szCs w:val="21"/>
              <w:u w:val="none"/>
              <w:lang w:val="en-US" w:eastAsia="zh-CN"/>
            </w:rPr>
          </w:rPrChange>
        </w:rPr>
        <w:t>and it is more convenient to control and track objects. It also makes people more and more</w:t>
      </w:r>
      <w:r>
        <w:rPr>
          <w:rFonts w:hint="default" w:ascii="Times New Roman" w:hAnsi="Times New Roman" w:cs="Times New Roman"/>
          <w:b w:val="0"/>
          <w:bCs/>
          <w:sz w:val="21"/>
          <w:szCs w:val="21"/>
          <w:u w:val="none"/>
          <w:lang w:val="en-US" w:eastAsia="zh-CN"/>
          <w:rPrChange w:id="30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04" w:author="jh" w:date="2021-05-07T15:23:56Z">
            <w:rPr>
              <w:rFonts w:hint="eastAsia" w:ascii="宋体" w:hAnsi="宋体" w:eastAsia="宋体" w:cs="宋体"/>
              <w:b w:val="0"/>
              <w:bCs/>
              <w:sz w:val="21"/>
              <w:szCs w:val="21"/>
              <w:u w:val="none"/>
              <w:lang w:val="en-US" w:eastAsia="zh-CN"/>
            </w:rPr>
          </w:rPrChange>
        </w:rPr>
        <w:t>inseparable from mobile phones. The overall structure of the Internet of Things is as Figure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305"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306" w:author="jh" w:date="2021-05-07T15:23:56Z">
            <w:rPr>
              <w:rFonts w:hint="eastAsia" w:ascii="宋体" w:hAnsi="宋体" w:eastAsia="宋体" w:cs="宋体"/>
              <w:b w:val="0"/>
              <w:bCs/>
              <w:sz w:val="21"/>
              <w:szCs w:val="21"/>
              <w:u w:val="none"/>
              <w:lang w:val="en-US" w:eastAsia="zh-CN"/>
            </w:rPr>
          </w:rPrChange>
        </w:rPr>
        <w:t>1.1.2  Campus background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307"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308" w:author="jh" w:date="2021-05-07T15:23:56Z">
            <w:rPr>
              <w:rFonts w:hint="eastAsia" w:ascii="宋体" w:hAnsi="宋体" w:eastAsia="宋体" w:cs="宋体"/>
              <w:b w:val="0"/>
              <w:bCs/>
              <w:sz w:val="21"/>
              <w:szCs w:val="21"/>
              <w:u w:val="none"/>
              <w:lang w:val="en-US" w:eastAsia="zh-CN"/>
            </w:rPr>
          </w:rPrChange>
        </w:rPr>
        <w:t>With the development of the Internet of Things,"smart earth", "smart city", "smart home","smart agriculture", "smart campus" came into being. School as an important place for</w:t>
      </w:r>
      <w:r>
        <w:rPr>
          <w:rFonts w:hint="default" w:ascii="Times New Roman" w:hAnsi="Times New Roman" w:cs="Times New Roman"/>
          <w:b w:val="0"/>
          <w:bCs/>
          <w:sz w:val="21"/>
          <w:szCs w:val="21"/>
          <w:u w:val="none"/>
          <w:lang w:val="en-US" w:eastAsia="zh-CN"/>
          <w:rPrChange w:id="30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10" w:author="jh" w:date="2021-05-07T15:23:56Z">
            <w:rPr>
              <w:rFonts w:hint="eastAsia" w:ascii="宋体" w:hAnsi="宋体" w:eastAsia="宋体" w:cs="宋体"/>
              <w:b w:val="0"/>
              <w:bCs/>
              <w:sz w:val="21"/>
              <w:szCs w:val="21"/>
              <w:u w:val="none"/>
              <w:lang w:val="en-US" w:eastAsia="zh-CN"/>
            </w:rPr>
          </w:rPrChange>
        </w:rPr>
        <w:t>education, establishing a smart campus is an important means of educational informationization. As a graduate student of CCNU, many daily applications make me feel that I live in</w:t>
      </w:r>
      <w:r>
        <w:rPr>
          <w:rFonts w:hint="default" w:ascii="Times New Roman" w:hAnsi="Times New Roman" w:cs="Times New Roman"/>
          <w:b w:val="0"/>
          <w:bCs/>
          <w:sz w:val="21"/>
          <w:szCs w:val="21"/>
          <w:u w:val="none"/>
          <w:lang w:val="en-US" w:eastAsia="zh-CN"/>
          <w:rPrChange w:id="31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12" w:author="jh" w:date="2021-05-07T15:23:56Z">
            <w:rPr>
              <w:rFonts w:hint="eastAsia" w:ascii="宋体" w:hAnsi="宋体" w:eastAsia="宋体" w:cs="宋体"/>
              <w:b w:val="0"/>
              <w:bCs/>
              <w:sz w:val="21"/>
              <w:szCs w:val="21"/>
              <w:u w:val="none"/>
              <w:lang w:val="en-US" w:eastAsia="zh-CN"/>
            </w:rPr>
          </w:rPrChange>
        </w:rPr>
        <w:t>a smart environment, For example:We often shuttle back and forth between two campuses</w:t>
      </w:r>
      <w:r>
        <w:rPr>
          <w:rFonts w:hint="default" w:ascii="Times New Roman" w:hAnsi="Times New Roman" w:cs="Times New Roman"/>
          <w:b w:val="0"/>
          <w:bCs/>
          <w:sz w:val="21"/>
          <w:szCs w:val="21"/>
          <w:u w:val="none"/>
          <w:lang w:val="en-US" w:eastAsia="zh-CN"/>
          <w:rPrChange w:id="31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14" w:author="jh" w:date="2021-05-07T15:23:56Z">
            <w:rPr>
              <w:rFonts w:hint="eastAsia" w:ascii="宋体" w:hAnsi="宋体" w:eastAsia="宋体" w:cs="宋体"/>
              <w:b w:val="0"/>
              <w:bCs/>
              <w:sz w:val="21"/>
              <w:szCs w:val="21"/>
              <w:u w:val="none"/>
              <w:lang w:val="en-US" w:eastAsia="zh-CN"/>
            </w:rPr>
          </w:rPrChange>
        </w:rPr>
        <w:t>that are far apart, at this time, we often ride a shared bicycle, just need</w:t>
      </w:r>
      <w:r>
        <w:rPr>
          <w:rFonts w:hint="default" w:ascii="Times New Roman" w:hAnsi="Times New Roman" w:cs="Times New Roman"/>
          <w:b w:val="0"/>
          <w:bCs/>
          <w:sz w:val="21"/>
          <w:szCs w:val="21"/>
          <w:u w:val="none"/>
          <w:lang w:val="en-US" w:eastAsia="zh-CN"/>
          <w:rPrChange w:id="31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16" w:author="jh" w:date="2021-05-07T15:23:56Z">
            <w:rPr>
              <w:rFonts w:hint="eastAsia" w:ascii="宋体" w:hAnsi="宋体" w:eastAsia="宋体" w:cs="宋体"/>
              <w:b w:val="0"/>
              <w:bCs/>
              <w:sz w:val="21"/>
              <w:szCs w:val="21"/>
              <w:u w:val="none"/>
              <w:lang w:val="en-US" w:eastAsia="zh-CN"/>
            </w:rPr>
          </w:rPrChange>
        </w:rPr>
        <w:t>to scan the code</w:t>
      </w:r>
      <w:r>
        <w:rPr>
          <w:rFonts w:hint="default" w:ascii="Times New Roman" w:hAnsi="Times New Roman" w:cs="Times New Roman"/>
          <w:b w:val="0"/>
          <w:bCs/>
          <w:sz w:val="21"/>
          <w:szCs w:val="21"/>
          <w:u w:val="none"/>
          <w:lang w:val="en-US" w:eastAsia="zh-CN"/>
          <w:rPrChange w:id="317"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18" w:author="jh" w:date="2021-05-07T15:23:56Z">
            <w:rPr>
              <w:rFonts w:hint="eastAsia" w:ascii="宋体" w:hAnsi="宋体" w:eastAsia="宋体" w:cs="宋体"/>
              <w:b w:val="0"/>
              <w:bCs/>
              <w:sz w:val="21"/>
              <w:szCs w:val="21"/>
              <w:u w:val="none"/>
              <w:lang w:val="en-US" w:eastAsia="zh-CN"/>
            </w:rPr>
          </w:rPrChange>
        </w:rPr>
        <w:t>to ride, convenient and fast; Usually we should go to the front of the washing machine to</w:t>
      </w:r>
      <w:r>
        <w:rPr>
          <w:rFonts w:hint="default" w:ascii="Times New Roman" w:hAnsi="Times New Roman" w:cs="Times New Roman"/>
          <w:b w:val="0"/>
          <w:bCs/>
          <w:sz w:val="21"/>
          <w:szCs w:val="21"/>
          <w:u w:val="none"/>
          <w:lang w:val="en-US" w:eastAsia="zh-CN"/>
          <w:rPrChange w:id="31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20" w:author="jh" w:date="2021-05-07T15:23:56Z">
            <w:rPr>
              <w:rFonts w:hint="eastAsia" w:ascii="宋体" w:hAnsi="宋体" w:eastAsia="宋体" w:cs="宋体"/>
              <w:b w:val="0"/>
              <w:bCs/>
              <w:sz w:val="21"/>
              <w:szCs w:val="21"/>
              <w:u w:val="none"/>
              <w:lang w:val="en-US" w:eastAsia="zh-CN"/>
            </w:rPr>
          </w:rPrChange>
        </w:rPr>
        <w:t>see if it is free for use, but in our school, washing machine is smart,You can pay attention</w:t>
      </w:r>
      <w:r>
        <w:rPr>
          <w:rFonts w:hint="default" w:ascii="Times New Roman" w:hAnsi="Times New Roman" w:cs="Times New Roman"/>
          <w:b w:val="0"/>
          <w:bCs/>
          <w:sz w:val="21"/>
          <w:szCs w:val="21"/>
          <w:u w:val="none"/>
          <w:lang w:val="en-US" w:eastAsia="zh-CN"/>
          <w:rPrChange w:id="32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22" w:author="jh" w:date="2021-05-07T15:23:56Z">
            <w:rPr>
              <w:rFonts w:hint="eastAsia" w:ascii="宋体" w:hAnsi="宋体" w:eastAsia="宋体" w:cs="宋体"/>
              <w:b w:val="0"/>
              <w:bCs/>
              <w:sz w:val="21"/>
              <w:szCs w:val="21"/>
              <w:u w:val="none"/>
              <w:lang w:val="en-US" w:eastAsia="zh-CN"/>
            </w:rPr>
          </w:rPrChange>
        </w:rPr>
        <w:t>to the dynamics of the machine in real time on a special app without standing in front of</w:t>
      </w:r>
      <w:r>
        <w:rPr>
          <w:rFonts w:hint="default" w:ascii="Times New Roman" w:hAnsi="Times New Roman" w:cs="Times New Roman"/>
          <w:b w:val="0"/>
          <w:bCs/>
          <w:sz w:val="21"/>
          <w:szCs w:val="21"/>
          <w:u w:val="none"/>
          <w:lang w:val="en-US" w:eastAsia="zh-CN"/>
          <w:rPrChange w:id="32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24" w:author="jh" w:date="2021-05-07T15:23:56Z">
            <w:rPr>
              <w:rFonts w:hint="eastAsia" w:ascii="宋体" w:hAnsi="宋体" w:eastAsia="宋体" w:cs="宋体"/>
              <w:b w:val="0"/>
              <w:bCs/>
              <w:sz w:val="21"/>
              <w:szCs w:val="21"/>
              <w:u w:val="none"/>
              <w:lang w:val="en-US" w:eastAsia="zh-CN"/>
            </w:rPr>
          </w:rPrChange>
        </w:rPr>
        <w:t>the washing machine. these applications provide great convenience for</w:t>
      </w:r>
      <w:r>
        <w:rPr>
          <w:rFonts w:hint="default" w:ascii="Times New Roman" w:hAnsi="Times New Roman" w:cs="Times New Roman"/>
          <w:b w:val="0"/>
          <w:bCs/>
          <w:sz w:val="21"/>
          <w:szCs w:val="21"/>
          <w:u w:val="none"/>
          <w:lang w:val="en-US" w:eastAsia="zh-CN"/>
          <w:rPrChange w:id="32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26" w:author="jh" w:date="2021-05-07T15:23:56Z">
            <w:rPr>
              <w:rFonts w:hint="eastAsia" w:ascii="宋体" w:hAnsi="宋体" w:eastAsia="宋体" w:cs="宋体"/>
              <w:b w:val="0"/>
              <w:bCs/>
              <w:sz w:val="21"/>
              <w:szCs w:val="21"/>
              <w:u w:val="none"/>
              <w:lang w:val="en-US" w:eastAsia="zh-CN"/>
            </w:rPr>
          </w:rPrChange>
        </w:rPr>
        <w:t>students' life. At</w:t>
      </w:r>
      <w:r>
        <w:rPr>
          <w:rFonts w:hint="default" w:ascii="Times New Roman" w:hAnsi="Times New Roman" w:cs="Times New Roman"/>
          <w:b w:val="0"/>
          <w:bCs/>
          <w:sz w:val="21"/>
          <w:szCs w:val="21"/>
          <w:u w:val="none"/>
          <w:lang w:val="en-US" w:eastAsia="zh-CN"/>
          <w:rPrChange w:id="327"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28" w:author="jh" w:date="2021-05-07T15:23:56Z">
            <w:rPr>
              <w:rFonts w:hint="eastAsia" w:ascii="宋体" w:hAnsi="宋体" w:eastAsia="宋体" w:cs="宋体"/>
              <w:b w:val="0"/>
              <w:bCs/>
              <w:sz w:val="21"/>
              <w:szCs w:val="21"/>
              <w:u w:val="none"/>
              <w:lang w:val="en-US" w:eastAsia="zh-CN"/>
            </w:rPr>
          </w:rPrChange>
        </w:rPr>
        <w:t>the same time,with the demand for students increases, so does the number of applications,more software occupies a lot of mobile phone memory, which also consumes more mobile</w:t>
      </w:r>
      <w:r>
        <w:rPr>
          <w:rFonts w:hint="default" w:ascii="Times New Roman" w:hAnsi="Times New Roman" w:cs="Times New Roman"/>
          <w:b w:val="0"/>
          <w:bCs/>
          <w:sz w:val="21"/>
          <w:szCs w:val="21"/>
          <w:u w:val="none"/>
          <w:lang w:val="en-US" w:eastAsia="zh-CN"/>
          <w:rPrChange w:id="32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30" w:author="jh" w:date="2021-05-07T15:23:56Z">
            <w:rPr>
              <w:rFonts w:hint="eastAsia" w:ascii="宋体" w:hAnsi="宋体" w:eastAsia="宋体" w:cs="宋体"/>
              <w:b w:val="0"/>
              <w:bCs/>
              <w:sz w:val="21"/>
              <w:szCs w:val="21"/>
              <w:u w:val="none"/>
              <w:lang w:val="en-US" w:eastAsia="zh-CN"/>
            </w:rPr>
          </w:rPrChange>
        </w:rPr>
        <w:t>traffic data for users. For developers, it is necessary to distinguish between Android and</w:t>
      </w:r>
      <w:r>
        <w:rPr>
          <w:rFonts w:hint="default" w:ascii="Times New Roman" w:hAnsi="Times New Roman" w:cs="Times New Roman"/>
          <w:b w:val="0"/>
          <w:bCs/>
          <w:sz w:val="21"/>
          <w:szCs w:val="21"/>
          <w:u w:val="none"/>
          <w:lang w:val="en-US" w:eastAsia="zh-CN"/>
          <w:rPrChange w:id="33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32" w:author="jh" w:date="2021-05-07T15:23:56Z">
            <w:rPr>
              <w:rFonts w:hint="eastAsia" w:ascii="宋体" w:hAnsi="宋体" w:eastAsia="宋体" w:cs="宋体"/>
              <w:b w:val="0"/>
              <w:bCs/>
              <w:sz w:val="21"/>
              <w:szCs w:val="21"/>
              <w:u w:val="none"/>
              <w:lang w:val="en-US" w:eastAsia="zh-CN"/>
            </w:rPr>
          </w:rPrChange>
        </w:rPr>
        <w:t>Apple systems, version incompatibility also brings certain difficulties and challenges to</w:t>
      </w:r>
      <w:r>
        <w:rPr>
          <w:rFonts w:hint="default" w:ascii="Times New Roman" w:hAnsi="Times New Roman" w:cs="Times New Roman"/>
          <w:b w:val="0"/>
          <w:bCs/>
          <w:sz w:val="21"/>
          <w:szCs w:val="21"/>
          <w:u w:val="none"/>
          <w:lang w:val="en-US" w:eastAsia="zh-CN"/>
          <w:rPrChange w:id="33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34" w:author="jh" w:date="2021-05-07T15:23:56Z">
            <w:rPr>
              <w:rFonts w:hint="eastAsia" w:ascii="宋体" w:hAnsi="宋体" w:eastAsia="宋体" w:cs="宋体"/>
              <w:b w:val="0"/>
              <w:bCs/>
              <w:sz w:val="21"/>
              <w:szCs w:val="21"/>
              <w:u w:val="none"/>
              <w:lang w:val="en-US" w:eastAsia="zh-CN"/>
            </w:rPr>
          </w:rPrChange>
        </w:rPr>
        <w:t>development and maintenance.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cs="Times New Roman"/>
          <w:b w:val="0"/>
          <w:bCs/>
          <w:sz w:val="21"/>
          <w:szCs w:val="21"/>
          <w:u w:val="none"/>
          <w:lang w:val="en-US" w:eastAsia="zh-CN"/>
          <w:rPrChange w:id="335" w:author="jh" w:date="2021-05-07T15:23:56Z">
            <w:rPr>
              <w:rFonts w:hint="eastAsia" w:ascii="宋体" w:hAnsi="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336" w:author="jh" w:date="2021-05-07T15:23:56Z">
            <w:rPr>
              <w:rFonts w:hint="eastAsia" w:ascii="宋体" w:hAnsi="宋体" w:eastAsia="宋体" w:cs="宋体"/>
              <w:b w:val="0"/>
              <w:bCs/>
              <w:sz w:val="21"/>
              <w:szCs w:val="21"/>
              <w:u w:val="none"/>
              <w:lang w:val="en-US" w:eastAsia="zh-CN"/>
            </w:rPr>
          </w:rPrChange>
        </w:rPr>
        <w:t>1.1.3  The development of WeChat mini program</w:t>
      </w:r>
      <w:r>
        <w:rPr>
          <w:rFonts w:hint="default" w:ascii="Times New Roman" w:hAnsi="Times New Roman" w:cs="Times New Roman"/>
          <w:b w:val="0"/>
          <w:bCs/>
          <w:sz w:val="21"/>
          <w:szCs w:val="21"/>
          <w:u w:val="none"/>
          <w:lang w:val="en-US" w:eastAsia="zh-CN"/>
          <w:rPrChange w:id="337" w:author="jh" w:date="2021-05-07T15:23:56Z">
            <w:rPr>
              <w:rFonts w:hint="eastAsia" w:ascii="宋体" w:hAnsi="宋体" w:cs="宋体"/>
              <w:b w:val="0"/>
              <w:bCs/>
              <w:sz w:val="21"/>
              <w:szCs w:val="21"/>
              <w:u w:val="none"/>
              <w:lang w:val="en-US" w:eastAsia="zh-CN"/>
            </w:rPr>
          </w:rPrChange>
        </w:rPr>
        <w:t xml:space="preserve">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338"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339" w:author="jh" w:date="2021-05-07T15:23:56Z">
            <w:rPr>
              <w:rFonts w:hint="eastAsia" w:ascii="宋体" w:hAnsi="宋体" w:eastAsia="宋体" w:cs="宋体"/>
              <w:b w:val="0"/>
              <w:bCs/>
              <w:sz w:val="21"/>
              <w:szCs w:val="21"/>
              <w:u w:val="none"/>
              <w:lang w:val="en-US" w:eastAsia="zh-CN"/>
            </w:rPr>
          </w:rPrChange>
        </w:rPr>
        <w:t>WeChat is a free application launched by Tencent in 2011 to provide instant messaging</w:t>
      </w:r>
      <w:r>
        <w:rPr>
          <w:rFonts w:hint="default" w:ascii="Times New Roman" w:hAnsi="Times New Roman" w:cs="Times New Roman"/>
          <w:b w:val="0"/>
          <w:bCs/>
          <w:sz w:val="21"/>
          <w:szCs w:val="21"/>
          <w:u w:val="none"/>
          <w:lang w:val="en-US" w:eastAsia="zh-CN"/>
          <w:rPrChange w:id="34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41" w:author="jh" w:date="2021-05-07T15:23:56Z">
            <w:rPr>
              <w:rFonts w:hint="eastAsia" w:ascii="宋体" w:hAnsi="宋体" w:eastAsia="宋体" w:cs="宋体"/>
              <w:b w:val="0"/>
              <w:bCs/>
              <w:sz w:val="21"/>
              <w:szCs w:val="21"/>
              <w:u w:val="none"/>
              <w:lang w:val="en-US" w:eastAsia="zh-CN"/>
            </w:rPr>
          </w:rPrChange>
        </w:rPr>
        <w:t>services for smart terminals. At the beginning of WeChat 1.0 version, only users are allowed</w:t>
      </w:r>
      <w:r>
        <w:rPr>
          <w:rFonts w:hint="default" w:ascii="Times New Roman" w:hAnsi="Times New Roman" w:cs="Times New Roman"/>
          <w:b w:val="0"/>
          <w:bCs/>
          <w:sz w:val="21"/>
          <w:szCs w:val="21"/>
          <w:u w:val="none"/>
          <w:lang w:val="en-US" w:eastAsia="zh-CN"/>
          <w:rPrChange w:id="34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43" w:author="jh" w:date="2021-05-07T15:23:56Z">
            <w:rPr>
              <w:rFonts w:hint="eastAsia" w:ascii="宋体" w:hAnsi="宋体" w:eastAsia="宋体" w:cs="宋体"/>
              <w:b w:val="0"/>
              <w:bCs/>
              <w:sz w:val="21"/>
              <w:szCs w:val="21"/>
              <w:u w:val="none"/>
              <w:lang w:val="en-US" w:eastAsia="zh-CN"/>
            </w:rPr>
          </w:rPrChange>
        </w:rPr>
        <w:t>to send text and pictures. The function of WeChat is getting better and better. In 2013,Tencent launched the WeChat public number, and the public number allowed developers,</w:t>
      </w:r>
      <w:r>
        <w:rPr>
          <w:rFonts w:hint="default" w:ascii="Times New Roman" w:hAnsi="Times New Roman" w:cs="Times New Roman"/>
          <w:b w:val="0"/>
          <w:bCs/>
          <w:sz w:val="21"/>
          <w:szCs w:val="21"/>
          <w:u w:val="none"/>
          <w:lang w:val="en-US" w:eastAsia="zh-CN"/>
          <w:rPrChange w:id="34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45" w:author="jh" w:date="2021-05-07T15:23:56Z">
            <w:rPr>
              <w:rFonts w:hint="eastAsia" w:ascii="宋体" w:hAnsi="宋体" w:eastAsia="宋体" w:cs="宋体"/>
              <w:b w:val="0"/>
              <w:bCs/>
              <w:sz w:val="21"/>
              <w:szCs w:val="21"/>
              <w:u w:val="none"/>
              <w:lang w:val="en-US" w:eastAsia="zh-CN"/>
            </w:rPr>
          </w:rPrChange>
        </w:rPr>
        <w:t>enterprises, businesses and individuals to register. Intemperate with QQ. The public number</w:t>
      </w:r>
      <w:r>
        <w:rPr>
          <w:rFonts w:hint="default" w:ascii="Times New Roman" w:hAnsi="Times New Roman" w:cs="Times New Roman"/>
          <w:b w:val="0"/>
          <w:bCs/>
          <w:sz w:val="21"/>
          <w:szCs w:val="21"/>
          <w:u w:val="none"/>
          <w:lang w:val="en-US" w:eastAsia="zh-CN"/>
          <w:rPrChange w:id="34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47" w:author="jh" w:date="2021-05-07T15:23:56Z">
            <w:rPr>
              <w:rFonts w:hint="eastAsia" w:ascii="宋体" w:hAnsi="宋体" w:eastAsia="宋体" w:cs="宋体"/>
              <w:b w:val="0"/>
              <w:bCs/>
              <w:sz w:val="21"/>
              <w:szCs w:val="21"/>
              <w:u w:val="none"/>
              <w:lang w:val="en-US" w:eastAsia="zh-CN"/>
            </w:rPr>
          </w:rPrChange>
        </w:rPr>
        <w:t>is divided into three categories: service number, subscription number, and enterprise number.The merchant can push some store information to the user through the service number, and</w:t>
      </w:r>
      <w:r>
        <w:rPr>
          <w:rFonts w:hint="default" w:ascii="Times New Roman" w:hAnsi="Times New Roman" w:cs="Times New Roman"/>
          <w:b w:val="0"/>
          <w:bCs/>
          <w:sz w:val="21"/>
          <w:szCs w:val="21"/>
          <w:u w:val="none"/>
          <w:lang w:val="en-US" w:eastAsia="zh-CN"/>
          <w:rPrChange w:id="34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49" w:author="jh" w:date="2021-05-07T15:23:56Z">
            <w:rPr>
              <w:rFonts w:hint="eastAsia" w:ascii="宋体" w:hAnsi="宋体" w:eastAsia="宋体" w:cs="宋体"/>
              <w:b w:val="0"/>
              <w:bCs/>
              <w:sz w:val="21"/>
              <w:szCs w:val="21"/>
              <w:u w:val="none"/>
              <w:lang w:val="en-US" w:eastAsia="zh-CN"/>
            </w:rPr>
          </w:rPrChange>
        </w:rPr>
        <w:t>can interact with the user, but the WeChat service number can only be pushed four times a</w:t>
      </w:r>
      <w:r>
        <w:rPr>
          <w:rFonts w:hint="default" w:ascii="Times New Roman" w:hAnsi="Times New Roman" w:cs="Times New Roman"/>
          <w:b w:val="0"/>
          <w:bCs/>
          <w:sz w:val="21"/>
          <w:szCs w:val="21"/>
          <w:u w:val="none"/>
          <w:lang w:val="en-US" w:eastAsia="zh-CN"/>
          <w:rPrChange w:id="35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51" w:author="jh" w:date="2021-05-07T15:23:56Z">
            <w:rPr>
              <w:rFonts w:hint="eastAsia" w:ascii="宋体" w:hAnsi="宋体" w:eastAsia="宋体" w:cs="宋体"/>
              <w:b w:val="0"/>
              <w:bCs/>
              <w:sz w:val="21"/>
              <w:szCs w:val="21"/>
              <w:u w:val="none"/>
              <w:lang w:val="en-US" w:eastAsia="zh-CN"/>
            </w:rPr>
          </w:rPrChange>
        </w:rPr>
        <w:t>month, The subscription number can push messages every day, but only one message can</w:t>
      </w:r>
      <w:r>
        <w:rPr>
          <w:rFonts w:hint="default" w:ascii="Times New Roman" w:hAnsi="Times New Roman" w:cs="Times New Roman"/>
          <w:b w:val="0"/>
          <w:bCs/>
          <w:sz w:val="21"/>
          <w:szCs w:val="21"/>
          <w:u w:val="none"/>
          <w:lang w:val="en-US" w:eastAsia="zh-CN"/>
          <w:rPrChange w:id="35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53" w:author="jh" w:date="2021-05-07T15:23:56Z">
            <w:rPr>
              <w:rFonts w:hint="eastAsia" w:ascii="宋体" w:hAnsi="宋体" w:eastAsia="宋体" w:cs="宋体"/>
              <w:b w:val="0"/>
              <w:bCs/>
              <w:sz w:val="21"/>
              <w:szCs w:val="21"/>
              <w:u w:val="none"/>
              <w:lang w:val="en-US" w:eastAsia="zh-CN"/>
            </w:rPr>
          </w:rPrChange>
        </w:rPr>
        <w:t>be sent in a single day. In 2017, the WeChat apples was officially launched. The small</w:t>
      </w:r>
      <w:r>
        <w:rPr>
          <w:rFonts w:hint="default" w:ascii="Times New Roman" w:hAnsi="Times New Roman" w:cs="Times New Roman"/>
          <w:b w:val="0"/>
          <w:bCs/>
          <w:sz w:val="21"/>
          <w:szCs w:val="21"/>
          <w:u w:val="none"/>
          <w:lang w:val="en-US" w:eastAsia="zh-CN"/>
          <w:rPrChange w:id="35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55" w:author="jh" w:date="2021-05-07T15:23:56Z">
            <w:rPr>
              <w:rFonts w:hint="eastAsia" w:ascii="宋体" w:hAnsi="宋体" w:eastAsia="宋体" w:cs="宋体"/>
              <w:b w:val="0"/>
              <w:bCs/>
              <w:sz w:val="21"/>
              <w:szCs w:val="21"/>
              <w:u w:val="none"/>
              <w:lang w:val="en-US" w:eastAsia="zh-CN"/>
            </w:rPr>
          </w:rPrChange>
        </w:rPr>
        <w:t>program and the previous public number were in parallel. It didn't need to be downloaded.The advantage of running without downloading attracted a large number of users. The</w:t>
      </w:r>
      <w:r>
        <w:rPr>
          <w:rFonts w:hint="default" w:ascii="Times New Roman" w:hAnsi="Times New Roman" w:cs="Times New Roman"/>
          <w:b w:val="0"/>
          <w:bCs/>
          <w:sz w:val="21"/>
          <w:szCs w:val="21"/>
          <w:u w:val="none"/>
          <w:lang w:val="en-US" w:eastAsia="zh-CN"/>
          <w:rPrChange w:id="35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57" w:author="jh" w:date="2021-05-07T15:23:56Z">
            <w:rPr>
              <w:rFonts w:hint="eastAsia" w:ascii="宋体" w:hAnsi="宋体" w:eastAsia="宋体" w:cs="宋体"/>
              <w:b w:val="0"/>
              <w:bCs/>
              <w:sz w:val="21"/>
              <w:szCs w:val="21"/>
              <w:u w:val="none"/>
              <w:lang w:val="en-US" w:eastAsia="zh-CN"/>
            </w:rPr>
          </w:rPrChange>
        </w:rPr>
        <w:t>small program is easy to develop and maintain,this feature also attracts a large number of</w:t>
      </w:r>
      <w:r>
        <w:rPr>
          <w:rFonts w:hint="default" w:ascii="Times New Roman" w:hAnsi="Times New Roman" w:cs="Times New Roman"/>
          <w:b w:val="0"/>
          <w:bCs/>
          <w:sz w:val="21"/>
          <w:szCs w:val="21"/>
          <w:u w:val="none"/>
          <w:lang w:val="en-US" w:eastAsia="zh-CN"/>
          <w:rPrChange w:id="35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59" w:author="jh" w:date="2021-05-07T15:23:56Z">
            <w:rPr>
              <w:rFonts w:hint="eastAsia" w:ascii="宋体" w:hAnsi="宋体" w:eastAsia="宋体" w:cs="宋体"/>
              <w:b w:val="0"/>
              <w:bCs/>
              <w:sz w:val="21"/>
              <w:szCs w:val="21"/>
              <w:u w:val="none"/>
              <w:lang w:val="en-US" w:eastAsia="zh-CN"/>
            </w:rPr>
          </w:rPrChange>
        </w:rPr>
        <w:t>developers have devoted themselves to the development of small applet.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360"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361" w:author="jh" w:date="2021-05-07T15:23:56Z">
            <w:rPr>
              <w:rFonts w:hint="eastAsia" w:ascii="宋体" w:hAnsi="宋体" w:eastAsia="宋体" w:cs="宋体"/>
              <w:b w:val="0"/>
              <w:bCs/>
              <w:sz w:val="21"/>
              <w:szCs w:val="21"/>
              <w:u w:val="none"/>
              <w:lang w:val="en-US" w:eastAsia="zh-CN"/>
            </w:rPr>
          </w:rPrChange>
        </w:rPr>
        <w:t xml:space="preserve">  </w:t>
      </w:r>
      <w:r>
        <w:rPr>
          <w:rFonts w:hint="default" w:ascii="Times New Roman" w:hAnsi="Times New Roman" w:cs="Times New Roman"/>
          <w:b w:val="0"/>
          <w:bCs/>
          <w:sz w:val="21"/>
          <w:szCs w:val="21"/>
          <w:u w:val="none"/>
          <w:lang w:val="en-US" w:eastAsia="zh-CN"/>
          <w:rPrChange w:id="36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63" w:author="jh" w:date="2021-05-07T15:23:56Z">
            <w:rPr>
              <w:rFonts w:hint="eastAsia" w:ascii="宋体" w:hAnsi="宋体" w:eastAsia="宋体" w:cs="宋体"/>
              <w:b w:val="0"/>
              <w:bCs/>
              <w:sz w:val="21"/>
              <w:szCs w:val="21"/>
              <w:u w:val="none"/>
              <w:lang w:val="en-US" w:eastAsia="zh-CN"/>
            </w:rPr>
          </w:rPrChange>
        </w:rPr>
        <w:t>This article attempts to develop a system based on WeChat mini program, so that students</w:t>
      </w:r>
      <w:r>
        <w:rPr>
          <w:rFonts w:hint="default" w:ascii="Times New Roman" w:hAnsi="Times New Roman" w:cs="Times New Roman"/>
          <w:b w:val="0"/>
          <w:bCs/>
          <w:sz w:val="21"/>
          <w:szCs w:val="21"/>
          <w:u w:val="none"/>
          <w:lang w:val="en-US" w:eastAsia="zh-CN"/>
          <w:rPrChange w:id="36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65" w:author="jh" w:date="2021-05-07T15:23:56Z">
            <w:rPr>
              <w:rFonts w:hint="eastAsia" w:ascii="宋体" w:hAnsi="宋体" w:eastAsia="宋体" w:cs="宋体"/>
              <w:b w:val="0"/>
              <w:bCs/>
              <w:sz w:val="21"/>
              <w:szCs w:val="21"/>
              <w:u w:val="none"/>
              <w:lang w:val="en-US" w:eastAsia="zh-CN"/>
            </w:rPr>
          </w:rPrChange>
        </w:rPr>
        <w:t>can use our daily applications without downloading a large amount of software, after use</w:t>
      </w:r>
      <w:r>
        <w:rPr>
          <w:rFonts w:hint="default" w:ascii="Times New Roman" w:hAnsi="Times New Roman" w:cs="Times New Roman"/>
          <w:b w:val="0"/>
          <w:bCs/>
          <w:sz w:val="21"/>
          <w:szCs w:val="21"/>
          <w:u w:val="none"/>
          <w:lang w:val="en-US" w:eastAsia="zh-CN"/>
          <w:rPrChange w:id="36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67" w:author="jh" w:date="2021-05-07T15:23:56Z">
            <w:rPr>
              <w:rFonts w:hint="eastAsia" w:ascii="宋体" w:hAnsi="宋体" w:eastAsia="宋体" w:cs="宋体"/>
              <w:b w:val="0"/>
              <w:bCs/>
              <w:sz w:val="21"/>
              <w:szCs w:val="21"/>
              <w:u w:val="none"/>
              <w:lang w:val="en-US" w:eastAsia="zh-CN"/>
            </w:rPr>
          </w:rPrChange>
        </w:rPr>
        <w:t>finished, they can go without uninstalling. When they use it next time, the can find it in</w:t>
      </w:r>
      <w:r>
        <w:rPr>
          <w:rFonts w:hint="default" w:ascii="Times New Roman" w:hAnsi="Times New Roman" w:cs="Times New Roman"/>
          <w:b w:val="0"/>
          <w:bCs/>
          <w:sz w:val="21"/>
          <w:szCs w:val="21"/>
          <w:u w:val="none"/>
          <w:lang w:val="en-US" w:eastAsia="zh-CN"/>
          <w:rPrChange w:id="36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69" w:author="jh" w:date="2021-05-07T15:23:56Z">
            <w:rPr>
              <w:rFonts w:hint="eastAsia" w:ascii="宋体" w:hAnsi="宋体" w:eastAsia="宋体" w:cs="宋体"/>
              <w:b w:val="0"/>
              <w:bCs/>
              <w:sz w:val="21"/>
              <w:szCs w:val="21"/>
              <w:u w:val="none"/>
              <w:lang w:val="en-US" w:eastAsia="zh-CN"/>
            </w:rPr>
          </w:rPrChange>
        </w:rPr>
        <w:t>WeChat drop-down menu}S}.When the user has used too many small programs, there are so</w:t>
      </w:r>
      <w:r>
        <w:rPr>
          <w:rFonts w:hint="default" w:ascii="Times New Roman" w:hAnsi="Times New Roman" w:cs="Times New Roman"/>
          <w:b w:val="0"/>
          <w:bCs/>
          <w:sz w:val="21"/>
          <w:szCs w:val="21"/>
          <w:u w:val="none"/>
          <w:lang w:val="en-US" w:eastAsia="zh-CN"/>
          <w:rPrChange w:id="37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71" w:author="jh" w:date="2021-05-07T15:23:56Z">
            <w:rPr>
              <w:rFonts w:hint="eastAsia" w:ascii="宋体" w:hAnsi="宋体" w:eastAsia="宋体" w:cs="宋体"/>
              <w:b w:val="0"/>
              <w:bCs/>
              <w:sz w:val="21"/>
              <w:szCs w:val="21"/>
              <w:u w:val="none"/>
              <w:lang w:val="en-US" w:eastAsia="zh-CN"/>
            </w:rPr>
          </w:rPrChange>
        </w:rPr>
        <w:t>many small programs displayed in the drop-down menu, so that the user will take a long time</w:t>
      </w:r>
      <w:r>
        <w:rPr>
          <w:rFonts w:hint="default" w:ascii="Times New Roman" w:hAnsi="Times New Roman" w:cs="Times New Roman"/>
          <w:b w:val="0"/>
          <w:bCs/>
          <w:sz w:val="21"/>
          <w:szCs w:val="21"/>
          <w:u w:val="none"/>
          <w:lang w:val="en-US" w:eastAsia="zh-CN"/>
          <w:rPrChange w:id="37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73" w:author="jh" w:date="2021-05-07T15:23:56Z">
            <w:rPr>
              <w:rFonts w:hint="eastAsia" w:ascii="宋体" w:hAnsi="宋体" w:eastAsia="宋体" w:cs="宋体"/>
              <w:b w:val="0"/>
              <w:bCs/>
              <w:sz w:val="21"/>
              <w:szCs w:val="21"/>
              <w:u w:val="none"/>
              <w:lang w:val="en-US" w:eastAsia="zh-CN"/>
            </w:rPr>
          </w:rPrChange>
        </w:rPr>
        <w:t>to find a specific application.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374"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375" w:author="jh" w:date="2021-05-07T15:23:56Z">
            <w:rPr>
              <w:rFonts w:hint="eastAsia" w:ascii="宋体" w:hAnsi="宋体" w:eastAsia="宋体" w:cs="宋体"/>
              <w:b w:val="0"/>
              <w:bCs/>
              <w:sz w:val="21"/>
              <w:szCs w:val="21"/>
              <w:u w:val="none"/>
              <w:lang w:val="en-US" w:eastAsia="zh-CN"/>
            </w:rPr>
          </w:rPrChange>
        </w:rPr>
        <w:t xml:space="preserve">    In 2018, the WeChat applet announced the addition of a public number component, when</w:t>
      </w:r>
      <w:r>
        <w:rPr>
          <w:rFonts w:hint="default" w:ascii="Times New Roman" w:hAnsi="Times New Roman" w:cs="Times New Roman"/>
          <w:b w:val="0"/>
          <w:bCs/>
          <w:sz w:val="21"/>
          <w:szCs w:val="21"/>
          <w:u w:val="none"/>
          <w:lang w:val="en-US" w:eastAsia="zh-CN"/>
          <w:rPrChange w:id="37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77" w:author="jh" w:date="2021-05-07T15:23:56Z">
            <w:rPr>
              <w:rFonts w:hint="eastAsia" w:ascii="宋体" w:hAnsi="宋体" w:eastAsia="宋体" w:cs="宋体"/>
              <w:b w:val="0"/>
              <w:bCs/>
              <w:sz w:val="21"/>
              <w:szCs w:val="21"/>
              <w:u w:val="none"/>
              <w:lang w:val="en-US" w:eastAsia="zh-CN"/>
            </w:rPr>
          </w:rPrChange>
        </w:rPr>
        <w:t>users use the small program to scan code, they can quickly pay attention to their public</w:t>
      </w:r>
      <w:r>
        <w:rPr>
          <w:rFonts w:hint="default" w:ascii="Times New Roman" w:hAnsi="Times New Roman" w:cs="Times New Roman"/>
          <w:b w:val="0"/>
          <w:bCs/>
          <w:sz w:val="21"/>
          <w:szCs w:val="21"/>
          <w:u w:val="none"/>
          <w:lang w:val="en-US" w:eastAsia="zh-CN"/>
          <w:rPrChange w:id="37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79" w:author="jh" w:date="2021-05-07T15:23:56Z">
            <w:rPr>
              <w:rFonts w:hint="eastAsia" w:ascii="宋体" w:hAnsi="宋体" w:eastAsia="宋体" w:cs="宋体"/>
              <w:b w:val="0"/>
              <w:bCs/>
              <w:sz w:val="21"/>
              <w:szCs w:val="21"/>
              <w:u w:val="none"/>
              <w:lang w:val="en-US" w:eastAsia="zh-CN"/>
            </w:rPr>
          </w:rPrChange>
        </w:rPr>
        <w:t>number. This article attempts to develop a system using a combination of small program and</w:t>
      </w:r>
      <w:r>
        <w:rPr>
          <w:rFonts w:hint="default" w:ascii="Times New Roman" w:hAnsi="Times New Roman" w:cs="Times New Roman"/>
          <w:b w:val="0"/>
          <w:bCs/>
          <w:sz w:val="21"/>
          <w:szCs w:val="21"/>
          <w:u w:val="none"/>
          <w:lang w:val="en-US" w:eastAsia="zh-CN"/>
          <w:rPrChange w:id="38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81" w:author="jh" w:date="2021-05-07T15:23:56Z">
            <w:rPr>
              <w:rFonts w:hint="eastAsia" w:ascii="宋体" w:hAnsi="宋体" w:eastAsia="宋体" w:cs="宋体"/>
              <w:b w:val="0"/>
              <w:bCs/>
              <w:sz w:val="21"/>
              <w:szCs w:val="21"/>
              <w:u w:val="none"/>
              <w:lang w:val="en-US" w:eastAsia="zh-CN"/>
            </w:rPr>
          </w:rPrChange>
        </w:rPr>
        <w:t>public number, which not only eliminates user downloads, but also allows users to quickly</w:t>
      </w:r>
      <w:r>
        <w:rPr>
          <w:rFonts w:hint="default" w:ascii="Times New Roman" w:hAnsi="Times New Roman" w:cs="Times New Roman"/>
          <w:b w:val="0"/>
          <w:bCs/>
          <w:sz w:val="21"/>
          <w:szCs w:val="21"/>
          <w:u w:val="none"/>
          <w:lang w:val="en-US" w:eastAsia="zh-CN"/>
          <w:rPrChange w:id="38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83" w:author="jh" w:date="2021-05-07T15:23:56Z">
            <w:rPr>
              <w:rFonts w:hint="eastAsia" w:ascii="宋体" w:hAnsi="宋体" w:eastAsia="宋体" w:cs="宋体"/>
              <w:b w:val="0"/>
              <w:bCs/>
              <w:sz w:val="21"/>
              <w:szCs w:val="21"/>
              <w:u w:val="none"/>
              <w:lang w:val="en-US" w:eastAsia="zh-CN"/>
            </w:rPr>
          </w:rPrChange>
        </w:rPr>
        <w:t>find the 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384"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385" w:author="jh" w:date="2021-05-07T15:23:56Z">
            <w:rPr>
              <w:rFonts w:hint="eastAsia" w:ascii="宋体" w:hAnsi="宋体" w:eastAsia="宋体" w:cs="宋体"/>
              <w:b w:val="0"/>
              <w:bCs/>
              <w:sz w:val="21"/>
              <w:szCs w:val="21"/>
              <w:u w:val="none"/>
              <w:lang w:val="en-US" w:eastAsia="zh-CN"/>
            </w:rPr>
          </w:rPrChange>
        </w:rPr>
        <w:t>1.2  Research status at home and abroad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386"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387" w:author="jh" w:date="2021-05-07T15:23:56Z">
            <w:rPr>
              <w:rFonts w:hint="eastAsia" w:ascii="宋体" w:hAnsi="宋体" w:eastAsia="宋体" w:cs="宋体"/>
              <w:b w:val="0"/>
              <w:bCs/>
              <w:sz w:val="21"/>
              <w:szCs w:val="21"/>
              <w:u w:val="none"/>
              <w:lang w:val="en-US" w:eastAsia="zh-CN"/>
            </w:rPr>
          </w:rPrChange>
        </w:rPr>
        <w:t>With the development of the rnternet of Things, the "Smart Earth", "Smart City" and "Smart</w:t>
      </w:r>
      <w:r>
        <w:rPr>
          <w:rFonts w:hint="default" w:ascii="Times New Roman" w:hAnsi="Times New Roman" w:cs="Times New Roman"/>
          <w:b w:val="0"/>
          <w:bCs/>
          <w:sz w:val="21"/>
          <w:szCs w:val="21"/>
          <w:u w:val="none"/>
          <w:lang w:val="en-US" w:eastAsia="zh-CN"/>
          <w:rPrChange w:id="38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89" w:author="jh" w:date="2021-05-07T15:23:56Z">
            <w:rPr>
              <w:rFonts w:hint="eastAsia" w:ascii="宋体" w:hAnsi="宋体" w:eastAsia="宋体" w:cs="宋体"/>
              <w:b w:val="0"/>
              <w:bCs/>
              <w:sz w:val="21"/>
              <w:szCs w:val="21"/>
              <w:u w:val="none"/>
              <w:lang w:val="en-US" w:eastAsia="zh-CN"/>
            </w:rPr>
          </w:rPrChange>
        </w:rPr>
        <w:t>Campus" are slowly appearing in people's field of vision. As a very important place for</w:t>
      </w:r>
      <w:r>
        <w:rPr>
          <w:rFonts w:hint="default" w:ascii="Times New Roman" w:hAnsi="Times New Roman" w:cs="Times New Roman"/>
          <w:b w:val="0"/>
          <w:bCs/>
          <w:sz w:val="21"/>
          <w:szCs w:val="21"/>
          <w:u w:val="none"/>
          <w:lang w:val="en-US" w:eastAsia="zh-CN"/>
          <w:rPrChange w:id="39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91" w:author="jh" w:date="2021-05-07T15:23:56Z">
            <w:rPr>
              <w:rFonts w:hint="eastAsia" w:ascii="宋体" w:hAnsi="宋体" w:eastAsia="宋体" w:cs="宋体"/>
              <w:b w:val="0"/>
              <w:bCs/>
              <w:sz w:val="21"/>
              <w:szCs w:val="21"/>
              <w:u w:val="none"/>
              <w:lang w:val="en-US" w:eastAsia="zh-CN"/>
            </w:rPr>
          </w:rPrChange>
        </w:rPr>
        <w:t>teaching activities, the campus integrates learning, work, life, research and management</w:t>
      </w:r>
      <w:r>
        <w:rPr>
          <w:rFonts w:hint="default" w:ascii="Times New Roman" w:hAnsi="Times New Roman" w:cs="Times New Roman"/>
          <w:b w:val="0"/>
          <w:bCs/>
          <w:sz w:val="21"/>
          <w:szCs w:val="21"/>
          <w:u w:val="none"/>
          <w:lang w:val="en-US" w:eastAsia="zh-CN"/>
          <w:rPrChange w:id="39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93" w:author="jh" w:date="2021-05-07T15:23:56Z">
            <w:rPr>
              <w:rFonts w:hint="eastAsia" w:ascii="宋体" w:hAnsi="宋体" w:eastAsia="宋体" w:cs="宋体"/>
              <w:b w:val="0"/>
              <w:bCs/>
              <w:sz w:val="21"/>
              <w:szCs w:val="21"/>
              <w:u w:val="none"/>
              <w:lang w:val="en-US" w:eastAsia="zh-CN"/>
            </w:rPr>
          </w:rPrChange>
        </w:rPr>
        <w:t>through the high integration of the Internet and the campus. The construction of a smart</w:t>
      </w:r>
      <w:r>
        <w:rPr>
          <w:rFonts w:hint="default" w:ascii="Times New Roman" w:hAnsi="Times New Roman" w:cs="Times New Roman"/>
          <w:b w:val="0"/>
          <w:bCs/>
          <w:sz w:val="21"/>
          <w:szCs w:val="21"/>
          <w:u w:val="none"/>
          <w:lang w:val="en-US" w:eastAsia="zh-CN"/>
          <w:rPrChange w:id="39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95" w:author="jh" w:date="2021-05-07T15:23:56Z">
            <w:rPr>
              <w:rFonts w:hint="eastAsia" w:ascii="宋体" w:hAnsi="宋体" w:eastAsia="宋体" w:cs="宋体"/>
              <w:b w:val="0"/>
              <w:bCs/>
              <w:sz w:val="21"/>
              <w:szCs w:val="21"/>
              <w:u w:val="none"/>
              <w:lang w:val="en-US" w:eastAsia="zh-CN"/>
            </w:rPr>
          </w:rPrChange>
        </w:rPr>
        <w:t>campus provides students and teachers with more convenient and humanized services. Under</w:t>
      </w:r>
      <w:r>
        <w:rPr>
          <w:rFonts w:hint="default" w:ascii="Times New Roman" w:hAnsi="Times New Roman" w:cs="Times New Roman"/>
          <w:b w:val="0"/>
          <w:bCs/>
          <w:sz w:val="21"/>
          <w:szCs w:val="21"/>
          <w:u w:val="none"/>
          <w:lang w:val="en-US" w:eastAsia="zh-CN"/>
          <w:rPrChange w:id="39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97" w:author="jh" w:date="2021-05-07T15:23:56Z">
            <w:rPr>
              <w:rFonts w:hint="eastAsia" w:ascii="宋体" w:hAnsi="宋体" w:eastAsia="宋体" w:cs="宋体"/>
              <w:b w:val="0"/>
              <w:bCs/>
              <w:sz w:val="21"/>
              <w:szCs w:val="21"/>
              <w:u w:val="none"/>
              <w:lang w:val="en-US" w:eastAsia="zh-CN"/>
            </w:rPr>
          </w:rPrChange>
        </w:rPr>
        <w:t>this circumstance, more and more attention is paid to the construction of smart campuses</w:t>
      </w:r>
      <w:r>
        <w:rPr>
          <w:rFonts w:hint="default" w:ascii="Times New Roman" w:hAnsi="Times New Roman" w:cs="Times New Roman"/>
          <w:b w:val="0"/>
          <w:bCs/>
          <w:sz w:val="21"/>
          <w:szCs w:val="21"/>
          <w:u w:val="none"/>
          <w:lang w:val="en-US" w:eastAsia="zh-CN"/>
          <w:rPrChange w:id="39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399" w:author="jh" w:date="2021-05-07T15:23:56Z">
            <w:rPr>
              <w:rFonts w:hint="eastAsia" w:ascii="宋体" w:hAnsi="宋体" w:eastAsia="宋体" w:cs="宋体"/>
              <w:b w:val="0"/>
              <w:bCs/>
              <w:sz w:val="21"/>
              <w:szCs w:val="21"/>
              <w:u w:val="none"/>
              <w:lang w:val="en-US" w:eastAsia="zh-CN"/>
            </w:rPr>
          </w:rPrChange>
        </w:rPr>
        <w:t>at home and abroad. The construction of a smart campus marks a new stage in the campus-Informatization.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400"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01" w:author="jh" w:date="2021-05-07T15:23:56Z">
            <w:rPr>
              <w:rFonts w:hint="eastAsia" w:ascii="宋体" w:hAnsi="宋体" w:eastAsia="宋体" w:cs="宋体"/>
              <w:b w:val="0"/>
              <w:bCs/>
              <w:sz w:val="21"/>
              <w:szCs w:val="21"/>
              <w:u w:val="none"/>
              <w:lang w:val="en-US" w:eastAsia="zh-CN"/>
            </w:rPr>
          </w:rPrChange>
        </w:rPr>
        <w:t>In the 21 st century, smart campuses are flourishing in Western countries. Whether it is</w:t>
      </w:r>
      <w:r>
        <w:rPr>
          <w:rFonts w:hint="default" w:ascii="Times New Roman" w:hAnsi="Times New Roman" w:cs="Times New Roman"/>
          <w:b w:val="0"/>
          <w:bCs/>
          <w:sz w:val="21"/>
          <w:szCs w:val="21"/>
          <w:u w:val="none"/>
          <w:lang w:val="en-US" w:eastAsia="zh-CN"/>
          <w:rPrChange w:id="40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03" w:author="jh" w:date="2021-05-07T15:23:56Z">
            <w:rPr>
              <w:rFonts w:hint="eastAsia" w:ascii="宋体" w:hAnsi="宋体" w:eastAsia="宋体" w:cs="宋体"/>
              <w:b w:val="0"/>
              <w:bCs/>
              <w:sz w:val="21"/>
              <w:szCs w:val="21"/>
              <w:u w:val="none"/>
              <w:lang w:val="en-US" w:eastAsia="zh-CN"/>
            </w:rPr>
          </w:rPrChange>
        </w:rPr>
        <w:t>hardware or software, many Western campuses have basically realized campus information</w:t>
      </w:r>
      <w:r>
        <w:rPr>
          <w:rFonts w:hint="default" w:ascii="Times New Roman" w:hAnsi="Times New Roman" w:cs="Times New Roman"/>
          <w:b w:val="0"/>
          <w:bCs/>
          <w:sz w:val="21"/>
          <w:szCs w:val="21"/>
          <w:u w:val="none"/>
          <w:lang w:val="en-US" w:eastAsia="zh-CN"/>
          <w:rPrChange w:id="40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05" w:author="jh" w:date="2021-05-07T15:23:56Z">
            <w:rPr>
              <w:rFonts w:hint="eastAsia" w:ascii="宋体" w:hAnsi="宋体" w:eastAsia="宋体" w:cs="宋体"/>
              <w:b w:val="0"/>
              <w:bCs/>
              <w:sz w:val="21"/>
              <w:szCs w:val="21"/>
              <w:u w:val="none"/>
              <w:lang w:val="en-US" w:eastAsia="zh-CN"/>
            </w:rPr>
          </w:rPrChange>
        </w:rPr>
        <w:t>construction}6}‘They use SNS, Facebook and other related media to enrich students' socialization; use cloud computing technology to build an effective cloud platform, these platform</w:t>
      </w:r>
      <w:r>
        <w:rPr>
          <w:rFonts w:hint="default" w:ascii="Times New Roman" w:hAnsi="Times New Roman" w:cs="Times New Roman"/>
          <w:b w:val="0"/>
          <w:bCs/>
          <w:sz w:val="21"/>
          <w:szCs w:val="21"/>
          <w:u w:val="none"/>
          <w:lang w:val="en-US" w:eastAsia="zh-CN"/>
          <w:rPrChange w:id="40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07" w:author="jh" w:date="2021-05-07T15:23:56Z">
            <w:rPr>
              <w:rFonts w:hint="eastAsia" w:ascii="宋体" w:hAnsi="宋体" w:eastAsia="宋体" w:cs="宋体"/>
              <w:b w:val="0"/>
              <w:bCs/>
              <w:sz w:val="21"/>
              <w:szCs w:val="21"/>
              <w:u w:val="none"/>
              <w:lang w:val="en-US" w:eastAsia="zh-CN"/>
            </w:rPr>
          </w:rPrChange>
        </w:rPr>
        <w:t>provide students with a convenient learning spacer's.For example:</w:t>
      </w:r>
    </w:p>
    <w:p>
      <w:pPr>
        <w:pStyle w:val="18"/>
        <w:keepNext w:val="0"/>
        <w:keepLines w:val="0"/>
        <w:pageBreakBefore w:val="0"/>
        <w:numPr>
          <w:ilvl w:val="0"/>
          <w:numId w:val="4"/>
        </w:numPr>
        <w:tabs>
          <w:tab w:val="right" w:leader="dot" w:pos="8306"/>
        </w:tabs>
        <w:kinsoku/>
        <w:wordWrap/>
        <w:overflowPunct/>
        <w:topLinePunct w:val="0"/>
        <w:autoSpaceDE/>
        <w:autoSpaceDN/>
        <w:bidi w:val="0"/>
        <w:adjustRightInd/>
        <w:snapToGrid/>
        <w:spacing w:before="157" w:beforeLines="50" w:after="157" w:afterLines="50"/>
        <w:ind w:left="420" w:leftChars="0" w:firstLine="0" w:firstLineChars="0"/>
        <w:jc w:val="both"/>
        <w:textAlignment w:val="auto"/>
        <w:outlineLvl w:val="9"/>
        <w:rPr>
          <w:rFonts w:hint="default" w:ascii="Times New Roman" w:hAnsi="Times New Roman" w:eastAsia="宋体" w:cs="Times New Roman"/>
          <w:b w:val="0"/>
          <w:bCs/>
          <w:sz w:val="21"/>
          <w:szCs w:val="21"/>
          <w:u w:val="none"/>
          <w:lang w:val="en-US" w:eastAsia="zh-CN"/>
          <w:rPrChange w:id="408"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09" w:author="jh" w:date="2021-05-07T15:23:56Z">
            <w:rPr>
              <w:rFonts w:hint="eastAsia" w:ascii="宋体" w:hAnsi="宋体" w:eastAsia="宋体" w:cs="宋体"/>
              <w:b w:val="0"/>
              <w:bCs/>
              <w:sz w:val="21"/>
              <w:szCs w:val="21"/>
              <w:u w:val="none"/>
              <w:lang w:val="en-US" w:eastAsia="zh-CN"/>
            </w:rPr>
          </w:rPrChange>
        </w:rPr>
        <w:t>Hiroshima University in Japan uses cloud computing and wireless radio frequency</w:t>
      </w:r>
      <w:r>
        <w:rPr>
          <w:rFonts w:hint="default" w:ascii="Times New Roman" w:hAnsi="Times New Roman" w:cs="Times New Roman"/>
          <w:b w:val="0"/>
          <w:bCs/>
          <w:sz w:val="21"/>
          <w:szCs w:val="21"/>
          <w:u w:val="none"/>
          <w:lang w:val="en-US" w:eastAsia="zh-CN"/>
          <w:rPrChange w:id="41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cs="Times New Roman"/>
          <w:b w:val="0"/>
          <w:bCs/>
          <w:sz w:val="21"/>
          <w:szCs w:val="21"/>
          <w:u w:val="none"/>
          <w:lang w:val="en-US" w:eastAsia="zh-CN"/>
          <w:rPrChange w:id="411" w:author="jh" w:date="2021-05-07T15:23:56Z">
            <w:rPr>
              <w:rFonts w:hint="eastAsia" w:ascii="宋体" w:hAnsi="宋体" w:cs="宋体"/>
              <w:b w:val="0"/>
              <w:bCs/>
              <w:sz w:val="21"/>
              <w:szCs w:val="21"/>
              <w:u w:val="none"/>
              <w:lang w:val="en-US" w:eastAsia="zh-CN"/>
            </w:rPr>
          </w:rPrChange>
        </w:rPr>
        <w:tab/>
      </w:r>
      <w:r>
        <w:rPr>
          <w:rFonts w:hint="default" w:ascii="Times New Roman" w:hAnsi="Times New Roman" w:cs="Times New Roman"/>
          <w:b w:val="0"/>
          <w:bCs/>
          <w:sz w:val="21"/>
          <w:szCs w:val="21"/>
          <w:u w:val="none"/>
          <w:lang w:val="en-US" w:eastAsia="zh-CN"/>
          <w:rPrChange w:id="41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13" w:author="jh" w:date="2021-05-07T15:23:56Z">
            <w:rPr>
              <w:rFonts w:hint="eastAsia" w:ascii="宋体" w:hAnsi="宋体" w:eastAsia="宋体" w:cs="宋体"/>
              <w:b w:val="0"/>
              <w:bCs/>
              <w:sz w:val="21"/>
              <w:szCs w:val="21"/>
              <w:u w:val="none"/>
              <w:lang w:val="en-US" w:eastAsia="zh-CN"/>
            </w:rPr>
          </w:rPrChange>
        </w:rPr>
        <w:t>technology to constrict an intelligent time and attendance system.  Through the</w:t>
      </w:r>
      <w:r>
        <w:rPr>
          <w:rFonts w:hint="default" w:ascii="Times New Roman" w:hAnsi="Times New Roman" w:cs="Times New Roman"/>
          <w:b w:val="0"/>
          <w:bCs/>
          <w:sz w:val="21"/>
          <w:szCs w:val="21"/>
          <w:u w:val="none"/>
          <w:lang w:val="en-US" w:eastAsia="zh-CN"/>
          <w:rPrChange w:id="41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cs="Times New Roman"/>
          <w:b w:val="0"/>
          <w:bCs/>
          <w:sz w:val="21"/>
          <w:szCs w:val="21"/>
          <w:u w:val="none"/>
          <w:lang w:val="en-US" w:eastAsia="zh-CN"/>
          <w:rPrChange w:id="415" w:author="jh" w:date="2021-05-07T15:23:56Z">
            <w:rPr>
              <w:rFonts w:hint="eastAsia" w:ascii="宋体" w:hAnsi="宋体" w:cs="宋体"/>
              <w:b w:val="0"/>
              <w:bCs/>
              <w:sz w:val="21"/>
              <w:szCs w:val="21"/>
              <w:u w:val="none"/>
              <w:lang w:val="en-US" w:eastAsia="zh-CN"/>
            </w:rPr>
          </w:rPrChange>
        </w:rPr>
        <w:tab/>
      </w:r>
      <w:r>
        <w:rPr>
          <w:rFonts w:hint="default" w:ascii="Times New Roman" w:hAnsi="Times New Roman" w:cs="Times New Roman"/>
          <w:b w:val="0"/>
          <w:bCs/>
          <w:sz w:val="21"/>
          <w:szCs w:val="21"/>
          <w:u w:val="none"/>
          <w:lang w:val="en-US" w:eastAsia="zh-CN"/>
          <w:rPrChange w:id="41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17" w:author="jh" w:date="2021-05-07T15:23:56Z">
            <w:rPr>
              <w:rFonts w:hint="eastAsia" w:ascii="宋体" w:hAnsi="宋体" w:eastAsia="宋体" w:cs="宋体"/>
              <w:b w:val="0"/>
              <w:bCs/>
              <w:sz w:val="21"/>
              <w:szCs w:val="21"/>
              <w:u w:val="none"/>
              <w:lang w:val="en-US" w:eastAsia="zh-CN"/>
            </w:rPr>
          </w:rPrChange>
        </w:rPr>
        <w:t>corresponding system, teachers can monitor students' attendance in real time.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735" w:leftChars="150" w:hanging="315" w:hangingChars="150"/>
        <w:jc w:val="both"/>
        <w:textAlignment w:val="auto"/>
        <w:outlineLvl w:val="9"/>
        <w:rPr>
          <w:rFonts w:hint="default" w:ascii="Times New Roman" w:hAnsi="Times New Roman" w:eastAsia="宋体" w:cs="Times New Roman"/>
          <w:b w:val="0"/>
          <w:bCs/>
          <w:sz w:val="21"/>
          <w:szCs w:val="21"/>
          <w:u w:val="none"/>
          <w:lang w:val="en-US" w:eastAsia="zh-CN"/>
          <w:rPrChange w:id="418"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19" w:author="jh" w:date="2021-05-07T15:23:56Z">
            <w:rPr>
              <w:rFonts w:hint="eastAsia" w:ascii="宋体" w:hAnsi="宋体" w:eastAsia="宋体" w:cs="宋体"/>
              <w:b w:val="0"/>
              <w:bCs/>
              <w:sz w:val="21"/>
              <w:szCs w:val="21"/>
              <w:u w:val="none"/>
              <w:lang w:val="en-US" w:eastAsia="zh-CN"/>
            </w:rPr>
          </w:rPrChange>
        </w:rPr>
        <w:t>2. Some western schools rely on big data to analyze student's homework and usual</w:t>
      </w:r>
      <w:r>
        <w:rPr>
          <w:rFonts w:hint="default" w:ascii="Times New Roman" w:hAnsi="Times New Roman" w:cs="Times New Roman"/>
          <w:b w:val="0"/>
          <w:bCs/>
          <w:sz w:val="21"/>
          <w:szCs w:val="21"/>
          <w:u w:val="none"/>
          <w:lang w:val="en-US" w:eastAsia="zh-CN"/>
          <w:rPrChange w:id="42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21" w:author="jh" w:date="2021-05-07T15:23:56Z">
            <w:rPr>
              <w:rFonts w:hint="eastAsia" w:ascii="宋体" w:hAnsi="宋体" w:eastAsia="宋体" w:cs="宋体"/>
              <w:b w:val="0"/>
              <w:bCs/>
              <w:sz w:val="21"/>
              <w:szCs w:val="21"/>
              <w:u w:val="none"/>
              <w:lang w:val="en-US" w:eastAsia="zh-CN"/>
            </w:rPr>
          </w:rPrChange>
        </w:rPr>
        <w:t>performance, and make corresponding countermeasures according to the results, timely</w:t>
      </w:r>
      <w:r>
        <w:rPr>
          <w:rFonts w:hint="default" w:ascii="Times New Roman" w:hAnsi="Times New Roman" w:cs="Times New Roman"/>
          <w:b w:val="0"/>
          <w:bCs/>
          <w:sz w:val="21"/>
          <w:szCs w:val="21"/>
          <w:u w:val="none"/>
          <w:lang w:val="en-US" w:eastAsia="zh-CN"/>
          <w:rPrChange w:id="42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23" w:author="jh" w:date="2021-05-07T15:23:56Z">
            <w:rPr>
              <w:rFonts w:hint="eastAsia" w:ascii="宋体" w:hAnsi="宋体" w:eastAsia="宋体" w:cs="宋体"/>
              <w:b w:val="0"/>
              <w:bCs/>
              <w:sz w:val="21"/>
              <w:szCs w:val="21"/>
              <w:u w:val="none"/>
              <w:lang w:val="en-US" w:eastAsia="zh-CN"/>
            </w:rPr>
          </w:rPrChange>
        </w:rPr>
        <w:t>grasp the students' situation, and facilitate communication with students in a timely</w:t>
      </w:r>
      <w:r>
        <w:rPr>
          <w:rFonts w:hint="default" w:ascii="Times New Roman" w:hAnsi="Times New Roman" w:cs="Times New Roman"/>
          <w:b w:val="0"/>
          <w:bCs/>
          <w:sz w:val="21"/>
          <w:szCs w:val="21"/>
          <w:u w:val="none"/>
          <w:lang w:val="en-US" w:eastAsia="zh-CN"/>
          <w:rPrChange w:id="42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25" w:author="jh" w:date="2021-05-07T15:23:56Z">
            <w:rPr>
              <w:rFonts w:hint="eastAsia" w:ascii="宋体" w:hAnsi="宋体" w:eastAsia="宋体" w:cs="宋体"/>
              <w:b w:val="0"/>
              <w:bCs/>
              <w:sz w:val="21"/>
              <w:szCs w:val="21"/>
              <w:u w:val="none"/>
              <w:lang w:val="en-US" w:eastAsia="zh-CN"/>
            </w:rPr>
          </w:rPrChange>
        </w:rPr>
        <w:t>manner;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735" w:leftChars="150" w:hanging="315" w:hangingChars="150"/>
        <w:jc w:val="both"/>
        <w:textAlignment w:val="auto"/>
        <w:outlineLvl w:val="9"/>
        <w:rPr>
          <w:rFonts w:hint="default" w:ascii="Times New Roman" w:hAnsi="Times New Roman" w:eastAsia="宋体" w:cs="Times New Roman"/>
          <w:b w:val="0"/>
          <w:bCs/>
          <w:sz w:val="21"/>
          <w:szCs w:val="21"/>
          <w:u w:val="none"/>
          <w:lang w:val="en-US" w:eastAsia="zh-CN"/>
          <w:rPrChange w:id="426"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27" w:author="jh" w:date="2021-05-07T15:23:56Z">
            <w:rPr>
              <w:rFonts w:hint="eastAsia" w:ascii="宋体" w:hAnsi="宋体" w:eastAsia="宋体" w:cs="宋体"/>
              <w:b w:val="0"/>
              <w:bCs/>
              <w:sz w:val="21"/>
              <w:szCs w:val="21"/>
              <w:u w:val="none"/>
              <w:lang w:val="en-US" w:eastAsia="zh-CN"/>
            </w:rPr>
          </w:rPrChange>
        </w:rPr>
        <w:t>3.</w:t>
      </w:r>
      <w:r>
        <w:rPr>
          <w:rFonts w:hint="default" w:ascii="Times New Roman" w:hAnsi="Times New Roman" w:cs="Times New Roman"/>
          <w:b w:val="0"/>
          <w:bCs/>
          <w:sz w:val="21"/>
          <w:szCs w:val="21"/>
          <w:u w:val="none"/>
          <w:lang w:val="en-US" w:eastAsia="zh-CN"/>
          <w:rPrChange w:id="42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29" w:author="jh" w:date="2021-05-07T15:23:56Z">
            <w:rPr>
              <w:rFonts w:hint="eastAsia" w:ascii="宋体" w:hAnsi="宋体" w:eastAsia="宋体" w:cs="宋体"/>
              <w:b w:val="0"/>
              <w:bCs/>
              <w:sz w:val="21"/>
              <w:szCs w:val="21"/>
              <w:u w:val="none"/>
              <w:lang w:val="en-US" w:eastAsia="zh-CN"/>
            </w:rPr>
          </w:rPrChange>
        </w:rPr>
        <w:t>Some foreign schools begin to build a energy-efficient, low-cost, safe and</w:t>
      </w:r>
      <w:r>
        <w:rPr>
          <w:rFonts w:hint="default" w:ascii="Times New Roman" w:hAnsi="Times New Roman" w:cs="Times New Roman"/>
          <w:b w:val="0"/>
          <w:bCs/>
          <w:sz w:val="21"/>
          <w:szCs w:val="21"/>
          <w:u w:val="none"/>
          <w:lang w:val="en-US" w:eastAsia="zh-CN"/>
          <w:rPrChange w:id="43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31" w:author="jh" w:date="2021-05-07T15:23:56Z">
            <w:rPr>
              <w:rFonts w:hint="eastAsia" w:ascii="宋体" w:hAnsi="宋体" w:eastAsia="宋体" w:cs="宋体"/>
              <w:b w:val="0"/>
              <w:bCs/>
              <w:sz w:val="21"/>
              <w:szCs w:val="21"/>
              <w:u w:val="none"/>
              <w:lang w:val="en-US" w:eastAsia="zh-CN"/>
            </w:rPr>
          </w:rPrChange>
        </w:rPr>
        <w:t>intelligent</w:t>
      </w:r>
      <w:r>
        <w:rPr>
          <w:rFonts w:hint="default" w:ascii="Times New Roman" w:hAnsi="Times New Roman" w:cs="Times New Roman"/>
          <w:b w:val="0"/>
          <w:bCs/>
          <w:sz w:val="21"/>
          <w:szCs w:val="21"/>
          <w:u w:val="none"/>
          <w:lang w:val="en-US" w:eastAsia="zh-CN"/>
          <w:rPrChange w:id="43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33" w:author="jh" w:date="2021-05-07T15:23:56Z">
            <w:rPr>
              <w:rFonts w:hint="eastAsia" w:ascii="宋体" w:hAnsi="宋体" w:eastAsia="宋体" w:cs="宋体"/>
              <w:b w:val="0"/>
              <w:bCs/>
              <w:sz w:val="21"/>
              <w:szCs w:val="21"/>
              <w:u w:val="none"/>
              <w:lang w:val="en-US" w:eastAsia="zh-CN"/>
            </w:rPr>
          </w:rPrChange>
        </w:rPr>
        <w:t>campus according to the idea of smart home. etc.</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434"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35" w:author="jh" w:date="2021-05-07T15:23:56Z">
            <w:rPr>
              <w:rFonts w:hint="eastAsia" w:ascii="宋体" w:hAnsi="宋体" w:eastAsia="宋体" w:cs="宋体"/>
              <w:b w:val="0"/>
              <w:bCs/>
              <w:sz w:val="21"/>
              <w:szCs w:val="21"/>
              <w:u w:val="none"/>
              <w:lang w:val="en-US" w:eastAsia="zh-CN"/>
            </w:rPr>
          </w:rPrChange>
        </w:rPr>
        <w:t>Of course, the study of smart campuses in China is not inferior. Many smart apps are</w:t>
      </w:r>
      <w:r>
        <w:rPr>
          <w:rFonts w:hint="default" w:ascii="Times New Roman" w:hAnsi="Times New Roman" w:cs="Times New Roman"/>
          <w:b w:val="0"/>
          <w:bCs/>
          <w:sz w:val="21"/>
          <w:szCs w:val="21"/>
          <w:u w:val="none"/>
          <w:lang w:val="en-US" w:eastAsia="zh-CN"/>
          <w:rPrChange w:id="43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37" w:author="jh" w:date="2021-05-07T15:23:56Z">
            <w:rPr>
              <w:rFonts w:hint="eastAsia" w:ascii="宋体" w:hAnsi="宋体" w:eastAsia="宋体" w:cs="宋体"/>
              <w:b w:val="0"/>
              <w:bCs/>
              <w:sz w:val="21"/>
              <w:szCs w:val="21"/>
              <w:u w:val="none"/>
              <w:lang w:val="en-US" w:eastAsia="zh-CN"/>
            </w:rPr>
          </w:rPrChange>
        </w:rPr>
        <w:t>being introduced to the market for teachers and students, which brings great convenience to</w:t>
      </w:r>
      <w:r>
        <w:rPr>
          <w:rFonts w:hint="default" w:ascii="Times New Roman" w:hAnsi="Times New Roman" w:cs="Times New Roman"/>
          <w:b w:val="0"/>
          <w:bCs/>
          <w:sz w:val="21"/>
          <w:szCs w:val="21"/>
          <w:u w:val="none"/>
          <w:lang w:val="en-US" w:eastAsia="zh-CN"/>
          <w:rPrChange w:id="43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39" w:author="jh" w:date="2021-05-07T15:23:56Z">
            <w:rPr>
              <w:rFonts w:hint="eastAsia" w:ascii="宋体" w:hAnsi="宋体" w:eastAsia="宋体" w:cs="宋体"/>
              <w:b w:val="0"/>
              <w:bCs/>
              <w:sz w:val="21"/>
              <w:szCs w:val="21"/>
              <w:u w:val="none"/>
              <w:lang w:val="en-US" w:eastAsia="zh-CN"/>
            </w:rPr>
          </w:rPrChange>
        </w:rPr>
        <w:t>teachers and students' work and daily life. For example: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440"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41" w:author="jh" w:date="2021-05-07T15:23:56Z">
            <w:rPr>
              <w:rFonts w:hint="eastAsia" w:ascii="宋体" w:hAnsi="宋体" w:eastAsia="宋体" w:cs="宋体"/>
              <w:b w:val="0"/>
              <w:bCs/>
              <w:sz w:val="21"/>
              <w:szCs w:val="21"/>
              <w:u w:val="none"/>
              <w:lang w:val="en-US" w:eastAsia="zh-CN"/>
            </w:rPr>
          </w:rPrChange>
        </w:rPr>
        <w:t>1 .smart campus app, for teachers users, this application has real-time push of business</w:t>
      </w:r>
      <w:r>
        <w:rPr>
          <w:rFonts w:hint="default" w:ascii="Times New Roman" w:hAnsi="Times New Roman" w:cs="Times New Roman"/>
          <w:b w:val="0"/>
          <w:bCs/>
          <w:sz w:val="21"/>
          <w:szCs w:val="21"/>
          <w:u w:val="none"/>
          <w:lang w:val="en-US" w:eastAsia="zh-CN"/>
          <w:rPrChange w:id="44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43" w:author="jh" w:date="2021-05-07T15:23:56Z">
            <w:rPr>
              <w:rFonts w:hint="eastAsia" w:ascii="宋体" w:hAnsi="宋体" w:eastAsia="宋体" w:cs="宋体"/>
              <w:b w:val="0"/>
              <w:bCs/>
              <w:sz w:val="21"/>
              <w:szCs w:val="21"/>
              <w:u w:val="none"/>
              <w:lang w:val="en-US" w:eastAsia="zh-CN"/>
            </w:rPr>
          </w:rPrChange>
        </w:rPr>
        <w:t>messages, instant chat of address book, leave management, teacher evaluation, salary</w:t>
      </w:r>
      <w:r>
        <w:rPr>
          <w:rFonts w:hint="default" w:ascii="Times New Roman" w:hAnsi="Times New Roman" w:cs="Times New Roman"/>
          <w:b w:val="0"/>
          <w:bCs/>
          <w:sz w:val="21"/>
          <w:szCs w:val="21"/>
          <w:u w:val="none"/>
          <w:lang w:val="en-US" w:eastAsia="zh-CN"/>
          <w:rPrChange w:id="44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45" w:author="jh" w:date="2021-05-07T15:23:56Z">
            <w:rPr>
              <w:rFonts w:hint="eastAsia" w:ascii="宋体" w:hAnsi="宋体" w:eastAsia="宋体" w:cs="宋体"/>
              <w:b w:val="0"/>
              <w:bCs/>
              <w:sz w:val="21"/>
              <w:szCs w:val="21"/>
              <w:u w:val="none"/>
              <w:lang w:val="en-US" w:eastAsia="zh-CN"/>
            </w:rPr>
          </w:rPrChange>
        </w:rPr>
        <w:t>inquiry, etc. for students, provide student homework, student leave, teacher and student interaction, etc. this app is suitable for primary and middle school students, it is very</w:t>
      </w:r>
      <w:r>
        <w:rPr>
          <w:rFonts w:hint="default" w:ascii="Times New Roman" w:hAnsi="Times New Roman" w:cs="Times New Roman"/>
          <w:b w:val="0"/>
          <w:bCs/>
          <w:sz w:val="21"/>
          <w:szCs w:val="21"/>
          <w:u w:val="none"/>
          <w:lang w:val="en-US" w:eastAsia="zh-CN"/>
          <w:rPrChange w:id="44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47" w:author="jh" w:date="2021-05-07T15:23:56Z">
            <w:rPr>
              <w:rFonts w:hint="eastAsia" w:ascii="宋体" w:hAnsi="宋体" w:eastAsia="宋体" w:cs="宋体"/>
              <w:b w:val="0"/>
              <w:bCs/>
              <w:sz w:val="21"/>
              <w:szCs w:val="21"/>
              <w:u w:val="none"/>
              <w:lang w:val="en-US" w:eastAsia="zh-CN"/>
            </w:rPr>
          </w:rPrChange>
        </w:rPr>
        <w:t>convenient for teachers to manage students.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448"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49" w:author="jh" w:date="2021-05-07T15:23:56Z">
            <w:rPr>
              <w:rFonts w:hint="eastAsia" w:ascii="宋体" w:hAnsi="宋体" w:eastAsia="宋体" w:cs="宋体"/>
              <w:b w:val="0"/>
              <w:bCs/>
              <w:sz w:val="21"/>
              <w:szCs w:val="21"/>
              <w:u w:val="none"/>
              <w:lang w:val="en-US" w:eastAsia="zh-CN"/>
            </w:rPr>
          </w:rPrChange>
        </w:rPr>
        <w:t>2. XunFeiYuJi is a comprehensive cloud-like note dedicated to voice input released by</w:t>
      </w:r>
      <w:r>
        <w:rPr>
          <w:rFonts w:hint="default" w:ascii="Times New Roman" w:hAnsi="Times New Roman" w:cs="Times New Roman"/>
          <w:b w:val="0"/>
          <w:bCs/>
          <w:sz w:val="21"/>
          <w:szCs w:val="21"/>
          <w:u w:val="none"/>
          <w:lang w:val="en-US" w:eastAsia="zh-CN"/>
          <w:rPrChange w:id="45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51" w:author="jh" w:date="2021-05-07T15:23:56Z">
            <w:rPr>
              <w:rFonts w:hint="eastAsia" w:ascii="宋体" w:hAnsi="宋体" w:eastAsia="宋体" w:cs="宋体"/>
              <w:b w:val="0"/>
              <w:bCs/>
              <w:sz w:val="21"/>
              <w:szCs w:val="21"/>
              <w:u w:val="none"/>
              <w:lang w:val="en-US" w:eastAsia="zh-CN"/>
            </w:rPr>
          </w:rPrChange>
        </w:rPr>
        <w:t>IFLYTEK CO. It can convert voice into word document storage, which is very suitable</w:t>
      </w:r>
      <w:r>
        <w:rPr>
          <w:rFonts w:hint="default" w:ascii="Times New Roman" w:hAnsi="Times New Roman" w:cs="Times New Roman"/>
          <w:b w:val="0"/>
          <w:bCs/>
          <w:sz w:val="21"/>
          <w:szCs w:val="21"/>
          <w:u w:val="none"/>
          <w:lang w:val="en-US" w:eastAsia="zh-CN"/>
          <w:rPrChange w:id="45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53" w:author="jh" w:date="2021-05-07T15:23:56Z">
            <w:rPr>
              <w:rFonts w:hint="eastAsia" w:ascii="宋体" w:hAnsi="宋体" w:eastAsia="宋体" w:cs="宋体"/>
              <w:b w:val="0"/>
              <w:bCs/>
              <w:sz w:val="21"/>
              <w:szCs w:val="21"/>
              <w:u w:val="none"/>
              <w:lang w:val="en-US" w:eastAsia="zh-CN"/>
            </w:rPr>
          </w:rPrChange>
        </w:rPr>
        <w:t>for new teachers to prepare lessons,卿to speak, or prepare speeehes.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454"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55" w:author="jh" w:date="2021-05-07T15:23:56Z">
            <w:rPr>
              <w:rFonts w:hint="eastAsia" w:ascii="宋体" w:hAnsi="宋体" w:eastAsia="宋体" w:cs="宋体"/>
              <w:b w:val="0"/>
              <w:bCs/>
              <w:sz w:val="21"/>
              <w:szCs w:val="21"/>
              <w:u w:val="none"/>
              <w:lang w:val="en-US" w:eastAsia="zh-CN"/>
            </w:rPr>
          </w:rPrChange>
        </w:rPr>
        <w:t>With the launch of the WeChat apples, some of its features attracting more students to</w:t>
      </w:r>
      <w:r>
        <w:rPr>
          <w:rFonts w:hint="default" w:ascii="Times New Roman" w:hAnsi="Times New Roman" w:cs="Times New Roman"/>
          <w:b w:val="0"/>
          <w:bCs/>
          <w:sz w:val="21"/>
          <w:szCs w:val="21"/>
          <w:u w:val="none"/>
          <w:lang w:val="en-US" w:eastAsia="zh-CN"/>
          <w:rPrChange w:id="45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57" w:author="jh" w:date="2021-05-07T15:23:56Z">
            <w:rPr>
              <w:rFonts w:hint="eastAsia" w:ascii="宋体" w:hAnsi="宋体" w:eastAsia="宋体" w:cs="宋体"/>
              <w:b w:val="0"/>
              <w:bCs/>
              <w:sz w:val="21"/>
              <w:szCs w:val="21"/>
              <w:u w:val="none"/>
              <w:lang w:val="en-US" w:eastAsia="zh-CN"/>
            </w:rPr>
          </w:rPrChange>
        </w:rPr>
        <w:t>invest in the construction of smart campus such as: no need to download, within reach,</w:t>
      </w:r>
      <w:r>
        <w:rPr>
          <w:rFonts w:hint="default" w:ascii="Times New Roman" w:hAnsi="Times New Roman" w:cs="Times New Roman"/>
          <w:b w:val="0"/>
          <w:bCs/>
          <w:sz w:val="21"/>
          <w:szCs w:val="21"/>
          <w:u w:val="none"/>
          <w:lang w:val="en-US" w:eastAsia="zh-CN"/>
          <w:rPrChange w:id="45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59" w:author="jh" w:date="2021-05-07T15:23:56Z">
            <w:rPr>
              <w:rFonts w:hint="eastAsia" w:ascii="宋体" w:hAnsi="宋体" w:eastAsia="宋体" w:cs="宋体"/>
              <w:b w:val="0"/>
              <w:bCs/>
              <w:sz w:val="21"/>
              <w:szCs w:val="21"/>
              <w:u w:val="none"/>
              <w:lang w:val="en-US" w:eastAsia="zh-CN"/>
            </w:rPr>
          </w:rPrChange>
        </w:rPr>
        <w:t>ready to use, no need to uninstall,and so on.Fanra.ous smart campus have: the smart campus</w:t>
      </w:r>
      <w:r>
        <w:rPr>
          <w:rFonts w:hint="default" w:ascii="Times New Roman" w:hAnsi="Times New Roman" w:cs="Times New Roman"/>
          <w:b w:val="0"/>
          <w:bCs/>
          <w:sz w:val="21"/>
          <w:szCs w:val="21"/>
          <w:u w:val="none"/>
          <w:lang w:val="en-US" w:eastAsia="zh-CN"/>
          <w:rPrChange w:id="46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61" w:author="jh" w:date="2021-05-07T15:23:56Z">
            <w:rPr>
              <w:rFonts w:hint="eastAsia" w:ascii="宋体" w:hAnsi="宋体" w:eastAsia="宋体" w:cs="宋体"/>
              <w:b w:val="0"/>
              <w:bCs/>
              <w:sz w:val="21"/>
              <w:szCs w:val="21"/>
              <w:u w:val="none"/>
              <w:lang w:val="en-US" w:eastAsia="zh-CN"/>
            </w:rPr>
          </w:rPrChange>
        </w:rPr>
        <w:t>system of Xi' an Jiaosong University; the vast affiliated wisdom campus; the Xihua Normal</w:t>
      </w:r>
      <w:r>
        <w:rPr>
          <w:rFonts w:hint="default" w:ascii="Times New Roman" w:hAnsi="Times New Roman" w:cs="Times New Roman"/>
          <w:b w:val="0"/>
          <w:bCs/>
          <w:sz w:val="21"/>
          <w:szCs w:val="21"/>
          <w:u w:val="none"/>
          <w:lang w:val="en-US" w:eastAsia="zh-CN"/>
          <w:rPrChange w:id="46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63" w:author="jh" w:date="2021-05-07T15:23:56Z">
            <w:rPr>
              <w:rFonts w:hint="eastAsia" w:ascii="宋体" w:hAnsi="宋体" w:eastAsia="宋体" w:cs="宋体"/>
              <w:b w:val="0"/>
              <w:bCs/>
              <w:sz w:val="21"/>
              <w:szCs w:val="21"/>
              <w:u w:val="none"/>
              <w:lang w:val="en-US" w:eastAsia="zh-CN"/>
            </w:rPr>
          </w:rPrChange>
        </w:rPr>
        <w:t>University Wisdom Library; the smart campus ordering etc}9}.The development of these</w:t>
      </w:r>
      <w:r>
        <w:rPr>
          <w:rFonts w:hint="default" w:ascii="Times New Roman" w:hAnsi="Times New Roman" w:cs="Times New Roman"/>
          <w:b w:val="0"/>
          <w:bCs/>
          <w:sz w:val="21"/>
          <w:szCs w:val="21"/>
          <w:u w:val="none"/>
          <w:lang w:val="en-US" w:eastAsia="zh-CN"/>
          <w:rPrChange w:id="46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65" w:author="jh" w:date="2021-05-07T15:23:56Z">
            <w:rPr>
              <w:rFonts w:hint="eastAsia" w:ascii="宋体" w:hAnsi="宋体" w:eastAsia="宋体" w:cs="宋体"/>
              <w:b w:val="0"/>
              <w:bCs/>
              <w:sz w:val="21"/>
              <w:szCs w:val="21"/>
              <w:u w:val="none"/>
              <w:lang w:val="en-US" w:eastAsia="zh-CN"/>
            </w:rPr>
          </w:rPrChange>
        </w:rPr>
        <w:t>small programs makes the campus life of the students more colorful and convenient.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466"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67" w:author="jh" w:date="2021-05-07T15:23:56Z">
            <w:rPr>
              <w:rFonts w:hint="eastAsia" w:ascii="宋体" w:hAnsi="宋体" w:eastAsia="宋体" w:cs="宋体"/>
              <w:b w:val="0"/>
              <w:bCs/>
              <w:sz w:val="21"/>
              <w:szCs w:val="21"/>
              <w:u w:val="none"/>
              <w:lang w:val="en-US" w:eastAsia="zh-CN"/>
            </w:rPr>
          </w:rPrChange>
        </w:rPr>
        <w:t>1.3  Purpose and significance of the research</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468"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69" w:author="jh" w:date="2021-05-07T15:23:56Z">
            <w:rPr>
              <w:rFonts w:hint="eastAsia" w:ascii="宋体" w:hAnsi="宋体" w:eastAsia="宋体" w:cs="宋体"/>
              <w:b w:val="0"/>
              <w:bCs/>
              <w:sz w:val="21"/>
              <w:szCs w:val="21"/>
              <w:u w:val="none"/>
              <w:lang w:val="en-US" w:eastAsia="zh-CN"/>
            </w:rPr>
          </w:rPrChange>
        </w:rPr>
        <w:t>In 2017, with the launch of the WeChat applet, Alipay, Baidu, Ant Financial also launched the</w:t>
      </w:r>
      <w:r>
        <w:rPr>
          <w:rFonts w:hint="default" w:ascii="Times New Roman" w:hAnsi="Times New Roman" w:cs="Times New Roman"/>
          <w:b w:val="0"/>
          <w:bCs/>
          <w:sz w:val="21"/>
          <w:szCs w:val="21"/>
          <w:u w:val="none"/>
          <w:lang w:val="en-US" w:eastAsia="zh-CN"/>
          <w:rPrChange w:id="47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71" w:author="jh" w:date="2021-05-07T15:23:56Z">
            <w:rPr>
              <w:rFonts w:hint="eastAsia" w:ascii="宋体" w:hAnsi="宋体" w:eastAsia="宋体" w:cs="宋体"/>
              <w:b w:val="0"/>
              <w:bCs/>
              <w:sz w:val="21"/>
              <w:szCs w:val="21"/>
              <w:u w:val="none"/>
              <w:lang w:val="en-US" w:eastAsia="zh-CN"/>
            </w:rPr>
          </w:rPrChange>
        </w:rPr>
        <w:t>without download,without installation small programs. For a time, small programs became a</w:t>
      </w:r>
      <w:r>
        <w:rPr>
          <w:rFonts w:hint="default" w:ascii="Times New Roman" w:hAnsi="Times New Roman" w:cs="Times New Roman"/>
          <w:b w:val="0"/>
          <w:bCs/>
          <w:sz w:val="21"/>
          <w:szCs w:val="21"/>
          <w:u w:val="none"/>
          <w:lang w:val="en-US" w:eastAsia="zh-CN"/>
          <w:rPrChange w:id="47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73" w:author="jh" w:date="2021-05-07T15:23:56Z">
            <w:rPr>
              <w:rFonts w:hint="eastAsia" w:ascii="宋体" w:hAnsi="宋体" w:eastAsia="宋体" w:cs="宋体"/>
              <w:b w:val="0"/>
              <w:bCs/>
              <w:sz w:val="21"/>
              <w:szCs w:val="21"/>
              <w:u w:val="none"/>
              <w:lang w:val="en-US" w:eastAsia="zh-CN"/>
            </w:rPr>
          </w:rPrChange>
        </w:rPr>
        <w:t>new stage in the development of smartphone applications. This article attempts to develop a</w:t>
      </w:r>
      <w:r>
        <w:rPr>
          <w:rFonts w:hint="default" w:ascii="Times New Roman" w:hAnsi="Times New Roman" w:cs="Times New Roman"/>
          <w:b w:val="0"/>
          <w:bCs/>
          <w:sz w:val="21"/>
          <w:szCs w:val="21"/>
          <w:u w:val="none"/>
          <w:lang w:val="en-US" w:eastAsia="zh-CN"/>
          <w:rPrChange w:id="47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75" w:author="jh" w:date="2021-05-07T15:23:56Z">
            <w:rPr>
              <w:rFonts w:hint="eastAsia" w:ascii="宋体" w:hAnsi="宋体" w:eastAsia="宋体" w:cs="宋体"/>
              <w:b w:val="0"/>
              <w:bCs/>
              <w:sz w:val="21"/>
              <w:szCs w:val="21"/>
              <w:u w:val="none"/>
              <w:lang w:val="en-US" w:eastAsia="zh-CN"/>
            </w:rPr>
          </w:rPrChange>
        </w:rPr>
        <w:t>system using a combination of small program and public number, which not only eliminates</w:t>
      </w:r>
      <w:r>
        <w:rPr>
          <w:rFonts w:hint="default" w:ascii="Times New Roman" w:hAnsi="Times New Roman" w:cs="Times New Roman"/>
          <w:b w:val="0"/>
          <w:bCs/>
          <w:sz w:val="21"/>
          <w:szCs w:val="21"/>
          <w:u w:val="none"/>
          <w:lang w:val="en-US" w:eastAsia="zh-CN"/>
          <w:rPrChange w:id="47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77" w:author="jh" w:date="2021-05-07T15:23:56Z">
            <w:rPr>
              <w:rFonts w:hint="eastAsia" w:ascii="宋体" w:hAnsi="宋体" w:eastAsia="宋体" w:cs="宋体"/>
              <w:b w:val="0"/>
              <w:bCs/>
              <w:sz w:val="21"/>
              <w:szCs w:val="21"/>
              <w:u w:val="none"/>
              <w:lang w:val="en-US" w:eastAsia="zh-CN"/>
            </w:rPr>
          </w:rPrChange>
        </w:rPr>
        <w:t>user downloads, but also allows users to quickly find the system. The implementation of this</w:t>
      </w:r>
      <w:r>
        <w:rPr>
          <w:rFonts w:hint="default" w:ascii="Times New Roman" w:hAnsi="Times New Roman" w:cs="Times New Roman"/>
          <w:b w:val="0"/>
          <w:bCs/>
          <w:sz w:val="21"/>
          <w:szCs w:val="21"/>
          <w:u w:val="none"/>
          <w:lang w:val="en-US" w:eastAsia="zh-CN"/>
          <w:rPrChange w:id="47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79" w:author="jh" w:date="2021-05-07T15:23:56Z">
            <w:rPr>
              <w:rFonts w:hint="eastAsia" w:ascii="宋体" w:hAnsi="宋体" w:eastAsia="宋体" w:cs="宋体"/>
              <w:b w:val="0"/>
              <w:bCs/>
              <w:sz w:val="21"/>
              <w:szCs w:val="21"/>
              <w:u w:val="none"/>
              <w:lang w:val="en-US" w:eastAsia="zh-CN"/>
            </w:rPr>
          </w:rPrChange>
        </w:rPr>
        <w:t>system allows the user to use the latest software every time, get the latest information, no</w:t>
      </w:r>
      <w:r>
        <w:rPr>
          <w:rFonts w:hint="default" w:ascii="Times New Roman" w:hAnsi="Times New Roman" w:cs="Times New Roman"/>
          <w:b w:val="0"/>
          <w:bCs/>
          <w:sz w:val="21"/>
          <w:szCs w:val="21"/>
          <w:u w:val="none"/>
          <w:lang w:val="en-US" w:eastAsia="zh-CN"/>
          <w:rPrChange w:id="48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81" w:author="jh" w:date="2021-05-07T15:23:56Z">
            <w:rPr>
              <w:rFonts w:hint="eastAsia" w:ascii="宋体" w:hAnsi="宋体" w:eastAsia="宋体" w:cs="宋体"/>
              <w:b w:val="0"/>
              <w:bCs/>
              <w:sz w:val="21"/>
              <w:szCs w:val="21"/>
              <w:u w:val="none"/>
              <w:lang w:val="en-US" w:eastAsia="zh-CN"/>
            </w:rPr>
          </w:rPrChange>
        </w:rPr>
        <w:t>need to update the app every time before}'o} .The development of this system is close to the</w:t>
      </w:r>
      <w:r>
        <w:rPr>
          <w:rFonts w:hint="default" w:ascii="Times New Roman" w:hAnsi="Times New Roman" w:cs="Times New Roman"/>
          <w:b w:val="0"/>
          <w:bCs/>
          <w:sz w:val="21"/>
          <w:szCs w:val="21"/>
          <w:u w:val="none"/>
          <w:lang w:val="en-US" w:eastAsia="zh-CN"/>
          <w:rPrChange w:id="48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83" w:author="jh" w:date="2021-05-07T15:23:56Z">
            <w:rPr>
              <w:rFonts w:hint="eastAsia" w:ascii="宋体" w:hAnsi="宋体" w:eastAsia="宋体" w:cs="宋体"/>
              <w:b w:val="0"/>
              <w:bCs/>
              <w:sz w:val="21"/>
              <w:szCs w:val="21"/>
              <w:u w:val="none"/>
              <w:lang w:val="en-US" w:eastAsia="zh-CN"/>
            </w:rPr>
          </w:rPrChange>
        </w:rPr>
        <w:t>daily study and life of students, which can bring a lot of convenience to students' study and</w:t>
      </w:r>
      <w:r>
        <w:rPr>
          <w:rFonts w:hint="default" w:ascii="Times New Roman" w:hAnsi="Times New Roman" w:cs="Times New Roman"/>
          <w:b w:val="0"/>
          <w:bCs/>
          <w:sz w:val="21"/>
          <w:szCs w:val="21"/>
          <w:u w:val="none"/>
          <w:lang w:val="en-US" w:eastAsia="zh-CN"/>
          <w:rPrChange w:id="48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85" w:author="jh" w:date="2021-05-07T15:23:56Z">
            <w:rPr>
              <w:rFonts w:hint="eastAsia" w:ascii="宋体" w:hAnsi="宋体" w:eastAsia="宋体" w:cs="宋体"/>
              <w:b w:val="0"/>
              <w:bCs/>
              <w:sz w:val="21"/>
              <w:szCs w:val="21"/>
              <w:u w:val="none"/>
              <w:lang w:val="en-US" w:eastAsia="zh-CN"/>
            </w:rPr>
          </w:rPrChange>
        </w:rPr>
        <w:t>life. It has good use value and research significance. There are many apps on the market that</w:t>
      </w:r>
      <w:r>
        <w:rPr>
          <w:rFonts w:hint="default" w:ascii="Times New Roman" w:hAnsi="Times New Roman" w:cs="Times New Roman"/>
          <w:b w:val="0"/>
          <w:bCs/>
          <w:sz w:val="21"/>
          <w:szCs w:val="21"/>
          <w:u w:val="none"/>
          <w:lang w:val="en-US" w:eastAsia="zh-CN"/>
          <w:rPrChange w:id="48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87" w:author="jh" w:date="2021-05-07T15:23:56Z">
            <w:rPr>
              <w:rFonts w:hint="eastAsia" w:ascii="宋体" w:hAnsi="宋体" w:eastAsia="宋体" w:cs="宋体"/>
              <w:b w:val="0"/>
              <w:bCs/>
              <w:sz w:val="21"/>
              <w:szCs w:val="21"/>
              <w:u w:val="none"/>
              <w:lang w:val="en-US" w:eastAsia="zh-CN"/>
            </w:rPr>
          </w:rPrChange>
        </w:rPr>
        <w:t>are specially designed for smart campuses, such as smart campus ordering system and smart</w:t>
      </w:r>
      <w:r>
        <w:rPr>
          <w:rFonts w:hint="default" w:ascii="Times New Roman" w:hAnsi="Times New Roman" w:cs="Times New Roman"/>
          <w:b w:val="0"/>
          <w:bCs/>
          <w:sz w:val="21"/>
          <w:szCs w:val="21"/>
          <w:u w:val="none"/>
          <w:lang w:val="en-US" w:eastAsia="zh-CN"/>
          <w:rPrChange w:id="48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89" w:author="jh" w:date="2021-05-07T15:23:56Z">
            <w:rPr>
              <w:rFonts w:hint="eastAsia" w:ascii="宋体" w:hAnsi="宋体" w:eastAsia="宋体" w:cs="宋体"/>
              <w:b w:val="0"/>
              <w:bCs/>
              <w:sz w:val="21"/>
              <w:szCs w:val="21"/>
              <w:u w:val="none"/>
              <w:lang w:val="en-US" w:eastAsia="zh-CN"/>
            </w:rPr>
          </w:rPrChange>
        </w:rPr>
        <w:t>campus attendance system. This system has the following advantages compared to these</w:t>
      </w:r>
      <w:r>
        <w:rPr>
          <w:rFonts w:hint="default" w:ascii="Times New Roman" w:hAnsi="Times New Roman" w:cs="Times New Roman"/>
          <w:b w:val="0"/>
          <w:bCs/>
          <w:sz w:val="21"/>
          <w:szCs w:val="21"/>
          <w:u w:val="none"/>
          <w:lang w:val="en-US" w:eastAsia="zh-CN"/>
          <w:rPrChange w:id="49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491" w:author="jh" w:date="2021-05-07T15:23:56Z">
            <w:rPr>
              <w:rFonts w:hint="eastAsia" w:ascii="宋体" w:hAnsi="宋体" w:eastAsia="宋体" w:cs="宋体"/>
              <w:b w:val="0"/>
              <w:bCs/>
              <w:sz w:val="21"/>
              <w:szCs w:val="21"/>
              <w:u w:val="none"/>
              <w:lang w:val="en-US" w:eastAsia="zh-CN"/>
            </w:rPr>
          </w:rPrChange>
        </w:rPr>
        <w:t>systems: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492"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93" w:author="jh" w:date="2021-05-07T15:23:56Z">
            <w:rPr>
              <w:rFonts w:hint="eastAsia" w:ascii="宋体" w:hAnsi="宋体" w:eastAsia="宋体" w:cs="宋体"/>
              <w:b w:val="0"/>
              <w:bCs/>
              <w:sz w:val="21"/>
              <w:szCs w:val="21"/>
              <w:u w:val="none"/>
              <w:lang w:val="en-US" w:eastAsia="zh-CN"/>
            </w:rPr>
          </w:rPrChange>
        </w:rPr>
        <w:t>1 .More complete functions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494"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95" w:author="jh" w:date="2021-05-07T15:23:56Z">
            <w:rPr>
              <w:rFonts w:hint="eastAsia" w:ascii="宋体" w:hAnsi="宋体" w:eastAsia="宋体" w:cs="宋体"/>
              <w:b w:val="0"/>
              <w:bCs/>
              <w:sz w:val="21"/>
              <w:szCs w:val="21"/>
              <w:u w:val="none"/>
              <w:lang w:val="en-US" w:eastAsia="zh-CN"/>
            </w:rPr>
          </w:rPrChange>
        </w:rPr>
        <w:t>2. No need to download and install, no need to upgrade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496"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97" w:author="jh" w:date="2021-05-07T15:23:56Z">
            <w:rPr>
              <w:rFonts w:hint="eastAsia" w:ascii="宋体" w:hAnsi="宋体" w:eastAsia="宋体" w:cs="宋体"/>
              <w:b w:val="0"/>
              <w:bCs/>
              <w:sz w:val="21"/>
              <w:szCs w:val="21"/>
              <w:u w:val="none"/>
              <w:lang w:val="en-US" w:eastAsia="zh-CN"/>
            </w:rPr>
          </w:rPrChange>
        </w:rPr>
        <w:t>3. Does not distinguish between Android and Apple operating systems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498"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499" w:author="jh" w:date="2021-05-07T15:23:56Z">
            <w:rPr>
              <w:rFonts w:hint="eastAsia" w:ascii="宋体" w:hAnsi="宋体" w:eastAsia="宋体" w:cs="宋体"/>
              <w:b w:val="0"/>
              <w:bCs/>
              <w:sz w:val="21"/>
              <w:szCs w:val="21"/>
              <w:u w:val="none"/>
              <w:lang w:val="en-US" w:eastAsia="zh-CN"/>
            </w:rPr>
          </w:rPrChange>
        </w:rPr>
        <w:t>4. Does not occupy the phone memory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500"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01" w:author="jh" w:date="2021-05-07T15:23:56Z">
            <w:rPr>
              <w:rFonts w:hint="eastAsia" w:ascii="宋体" w:hAnsi="宋体" w:eastAsia="宋体" w:cs="宋体"/>
              <w:b w:val="0"/>
              <w:bCs/>
              <w:sz w:val="21"/>
              <w:szCs w:val="21"/>
              <w:u w:val="none"/>
              <w:lang w:val="en-US" w:eastAsia="zh-CN"/>
            </w:rPr>
          </w:rPrChange>
        </w:rPr>
        <w:t>5. Personal information security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502"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03" w:author="jh" w:date="2021-05-07T15:23:56Z">
            <w:rPr>
              <w:rFonts w:hint="eastAsia" w:ascii="宋体" w:hAnsi="宋体" w:eastAsia="宋体" w:cs="宋体"/>
              <w:b w:val="0"/>
              <w:bCs/>
              <w:sz w:val="21"/>
              <w:szCs w:val="21"/>
              <w:u w:val="none"/>
              <w:lang w:val="en-US" w:eastAsia="zh-CN"/>
            </w:rPr>
          </w:rPrChange>
        </w:rPr>
        <w:t>6. The message can be notified to the user in time.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504"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05" w:author="jh" w:date="2021-05-07T15:23:56Z">
            <w:rPr>
              <w:rFonts w:hint="eastAsia" w:ascii="宋体" w:hAnsi="宋体" w:eastAsia="宋体" w:cs="宋体"/>
              <w:b w:val="0"/>
              <w:bCs/>
              <w:sz w:val="21"/>
              <w:szCs w:val="21"/>
              <w:u w:val="none"/>
              <w:lang w:val="en-US" w:eastAsia="zh-CN"/>
            </w:rPr>
          </w:rPrChange>
        </w:rPr>
        <w:t>7. It has the local characteristics of CCNU.</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jc w:val="both"/>
        <w:textAlignment w:val="auto"/>
        <w:outlineLvl w:val="9"/>
        <w:rPr>
          <w:rFonts w:hint="default" w:ascii="Times New Roman" w:hAnsi="Times New Roman" w:eastAsia="宋体" w:cs="Times New Roman"/>
          <w:b w:val="0"/>
          <w:bCs/>
          <w:sz w:val="21"/>
          <w:szCs w:val="21"/>
          <w:u w:val="none"/>
          <w:lang w:val="en-US" w:eastAsia="zh-CN"/>
          <w:rPrChange w:id="506" w:author="jh" w:date="2021-05-07T15:23:56Z">
            <w:rPr>
              <w:rFonts w:hint="eastAsia" w:ascii="宋体" w:hAnsi="宋体" w:eastAsia="宋体" w:cs="宋体"/>
              <w:b w:val="0"/>
              <w:bCs/>
              <w:sz w:val="21"/>
              <w:szCs w:val="21"/>
              <w:u w:val="none"/>
              <w:lang w:val="en-US" w:eastAsia="zh-CN"/>
            </w:rPr>
          </w:rPrChange>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507"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cs="Times New Roman"/>
          <w:b w:val="0"/>
          <w:bCs/>
          <w:sz w:val="21"/>
          <w:szCs w:val="21"/>
          <w:u w:val="none"/>
          <w:lang w:val="en-US" w:eastAsia="zh-CN"/>
          <w:rPrChange w:id="508" w:author="jh" w:date="2021-05-07T15:23:56Z">
            <w:rPr>
              <w:rFonts w:hint="eastAsia" w:ascii="宋体" w:hAnsi="宋体" w:cs="宋体"/>
              <w:b w:val="0"/>
              <w:bCs/>
              <w:sz w:val="21"/>
              <w:szCs w:val="21"/>
              <w:u w:val="none"/>
              <w:lang w:val="en-US" w:eastAsia="zh-CN"/>
            </w:rPr>
          </w:rPrChange>
        </w:rPr>
        <w:t xml:space="preserve">1.4  </w:t>
      </w:r>
      <w:r>
        <w:rPr>
          <w:rFonts w:hint="default" w:ascii="Times New Roman" w:hAnsi="Times New Roman" w:eastAsia="宋体" w:cs="Times New Roman"/>
          <w:b w:val="0"/>
          <w:bCs/>
          <w:sz w:val="21"/>
          <w:szCs w:val="21"/>
          <w:u w:val="none"/>
          <w:lang w:val="en-US" w:eastAsia="zh-CN"/>
          <w:rPrChange w:id="509" w:author="jh" w:date="2021-05-07T15:23:56Z">
            <w:rPr>
              <w:rFonts w:hint="eastAsia" w:ascii="宋体" w:hAnsi="宋体" w:eastAsia="宋体" w:cs="宋体"/>
              <w:b w:val="0"/>
              <w:bCs/>
              <w:sz w:val="21"/>
              <w:szCs w:val="21"/>
              <w:u w:val="none"/>
              <w:lang w:val="en-US" w:eastAsia="zh-CN"/>
            </w:rPr>
          </w:rPrChange>
        </w:rPr>
        <w:t>Research content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510"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cs="Times New Roman"/>
          <w:b w:val="0"/>
          <w:bCs/>
          <w:sz w:val="21"/>
          <w:szCs w:val="21"/>
          <w:u w:val="none"/>
          <w:lang w:val="en-US" w:eastAsia="zh-CN"/>
          <w:rPrChange w:id="511" w:author="jh" w:date="2021-05-07T15:23:56Z">
            <w:rPr>
              <w:rFonts w:hint="eastAsia" w:ascii="宋体" w:hAnsi="宋体" w:cs="宋体"/>
              <w:b w:val="0"/>
              <w:bCs/>
              <w:sz w:val="21"/>
              <w:szCs w:val="21"/>
              <w:u w:val="none"/>
              <w:lang w:val="en-US" w:eastAsia="zh-CN"/>
            </w:rPr>
          </w:rPrChange>
        </w:rPr>
        <w:t xml:space="preserve">1.4.1  </w:t>
      </w:r>
      <w:r>
        <w:rPr>
          <w:rFonts w:hint="default" w:ascii="Times New Roman" w:hAnsi="Times New Roman" w:eastAsia="宋体" w:cs="Times New Roman"/>
          <w:b w:val="0"/>
          <w:bCs/>
          <w:sz w:val="21"/>
          <w:szCs w:val="21"/>
          <w:u w:val="none"/>
          <w:lang w:val="en-US" w:eastAsia="zh-CN"/>
          <w:rPrChange w:id="512" w:author="jh" w:date="2021-05-07T15:23:56Z">
            <w:rPr>
              <w:rFonts w:hint="eastAsia" w:ascii="宋体" w:hAnsi="宋体" w:eastAsia="宋体" w:cs="宋体"/>
              <w:b w:val="0"/>
              <w:bCs/>
              <w:sz w:val="21"/>
              <w:szCs w:val="21"/>
              <w:u w:val="none"/>
              <w:lang w:val="en-US" w:eastAsia="zh-CN"/>
            </w:rPr>
          </w:rPrChange>
        </w:rPr>
        <w:t>Main research content of the 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513"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14" w:author="jh" w:date="2021-05-07T15:23:56Z">
            <w:rPr>
              <w:rFonts w:hint="eastAsia" w:ascii="宋体" w:hAnsi="宋体" w:eastAsia="宋体" w:cs="宋体"/>
              <w:b w:val="0"/>
              <w:bCs/>
              <w:sz w:val="21"/>
              <w:szCs w:val="21"/>
              <w:u w:val="none"/>
              <w:lang w:val="en-US" w:eastAsia="zh-CN"/>
            </w:rPr>
          </w:rPrChange>
        </w:rPr>
        <w:t>This paper mainly attempts to develop a smart campus system serving students by using</w:t>
      </w:r>
      <w:r>
        <w:rPr>
          <w:rFonts w:hint="default" w:ascii="Times New Roman" w:hAnsi="Times New Roman" w:cs="Times New Roman"/>
          <w:b w:val="0"/>
          <w:bCs/>
          <w:sz w:val="21"/>
          <w:szCs w:val="21"/>
          <w:u w:val="none"/>
          <w:lang w:val="en-US" w:eastAsia="zh-CN"/>
          <w:rPrChange w:id="51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16" w:author="jh" w:date="2021-05-07T15:23:56Z">
            <w:rPr>
              <w:rFonts w:hint="eastAsia" w:ascii="宋体" w:hAnsi="宋体" w:eastAsia="宋体" w:cs="宋体"/>
              <w:b w:val="0"/>
              <w:bCs/>
              <w:sz w:val="21"/>
              <w:szCs w:val="21"/>
              <w:u w:val="none"/>
              <w:lang w:val="en-US" w:eastAsia="zh-CN"/>
            </w:rPr>
          </w:rPrChange>
        </w:rPr>
        <w:t>the WeChat applet and the public number. The main research contents of the thesis are as</w:t>
      </w:r>
      <w:r>
        <w:rPr>
          <w:rFonts w:hint="default" w:ascii="Times New Roman" w:hAnsi="Times New Roman" w:cs="Times New Roman"/>
          <w:b w:val="0"/>
          <w:bCs/>
          <w:sz w:val="21"/>
          <w:szCs w:val="21"/>
          <w:u w:val="none"/>
          <w:lang w:val="en-US" w:eastAsia="zh-CN"/>
          <w:rPrChange w:id="517"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18" w:author="jh" w:date="2021-05-07T15:23:56Z">
            <w:rPr>
              <w:rFonts w:hint="eastAsia" w:ascii="宋体" w:hAnsi="宋体" w:eastAsia="宋体" w:cs="宋体"/>
              <w:b w:val="0"/>
              <w:bCs/>
              <w:sz w:val="21"/>
              <w:szCs w:val="21"/>
              <w:u w:val="none"/>
              <w:lang w:val="en-US" w:eastAsia="zh-CN"/>
            </w:rPr>
          </w:rPrChange>
        </w:rPr>
        <w:t>follows: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19"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20" w:author="jh" w:date="2021-05-07T15:23:56Z">
            <w:rPr>
              <w:rFonts w:hint="eastAsia" w:ascii="宋体" w:hAnsi="宋体" w:eastAsia="宋体" w:cs="宋体"/>
              <w:b w:val="0"/>
              <w:bCs/>
              <w:sz w:val="21"/>
              <w:szCs w:val="21"/>
              <w:u w:val="none"/>
              <w:lang w:val="en-US" w:eastAsia="zh-CN"/>
            </w:rPr>
          </w:rPrChange>
        </w:rPr>
        <w:t>1 .Through the study of some existing software in the school, visited some</w:t>
      </w:r>
      <w:r>
        <w:rPr>
          <w:rFonts w:hint="default" w:ascii="Times New Roman" w:hAnsi="Times New Roman" w:cs="Times New Roman"/>
          <w:b w:val="0"/>
          <w:bCs/>
          <w:sz w:val="21"/>
          <w:szCs w:val="21"/>
          <w:u w:val="none"/>
          <w:lang w:val="en-US" w:eastAsia="zh-CN"/>
          <w:rPrChange w:id="52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22" w:author="jh" w:date="2021-05-07T15:23:56Z">
            <w:rPr>
              <w:rFonts w:hint="eastAsia" w:ascii="宋体" w:hAnsi="宋体" w:eastAsia="宋体" w:cs="宋体"/>
              <w:b w:val="0"/>
              <w:bCs/>
              <w:sz w:val="21"/>
              <w:szCs w:val="21"/>
              <w:u w:val="none"/>
              <w:lang w:val="en-US" w:eastAsia="zh-CN"/>
            </w:rPr>
          </w:rPrChange>
        </w:rPr>
        <w:t>students,sumrnarize</w:t>
      </w:r>
      <w:r>
        <w:rPr>
          <w:rFonts w:hint="default" w:ascii="Times New Roman" w:hAnsi="Times New Roman" w:cs="Times New Roman"/>
          <w:b w:val="0"/>
          <w:bCs/>
          <w:sz w:val="21"/>
          <w:szCs w:val="21"/>
          <w:u w:val="none"/>
          <w:lang w:val="en-US" w:eastAsia="zh-CN"/>
          <w:rPrChange w:id="52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24" w:author="jh" w:date="2021-05-07T15:23:56Z">
            <w:rPr>
              <w:rFonts w:hint="eastAsia" w:ascii="宋体" w:hAnsi="宋体" w:eastAsia="宋体" w:cs="宋体"/>
              <w:b w:val="0"/>
              <w:bCs/>
              <w:sz w:val="21"/>
              <w:szCs w:val="21"/>
              <w:u w:val="none"/>
              <w:lang w:val="en-US" w:eastAsia="zh-CN"/>
            </w:rPr>
          </w:rPrChange>
        </w:rPr>
        <w:t>the opinions and suggestions of these students, determine the main functions of the</w:t>
      </w:r>
      <w:r>
        <w:rPr>
          <w:rFonts w:hint="default" w:ascii="Times New Roman" w:hAnsi="Times New Roman" w:cs="Times New Roman"/>
          <w:b w:val="0"/>
          <w:bCs/>
          <w:sz w:val="21"/>
          <w:szCs w:val="21"/>
          <w:u w:val="none"/>
          <w:lang w:val="en-US" w:eastAsia="zh-CN"/>
          <w:rPrChange w:id="52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26" w:author="jh" w:date="2021-05-07T15:23:56Z">
            <w:rPr>
              <w:rFonts w:hint="eastAsia" w:ascii="宋体" w:hAnsi="宋体" w:eastAsia="宋体" w:cs="宋体"/>
              <w:b w:val="0"/>
              <w:bCs/>
              <w:sz w:val="21"/>
              <w:szCs w:val="21"/>
              <w:u w:val="none"/>
              <w:lang w:val="en-US" w:eastAsia="zh-CN"/>
            </w:rPr>
          </w:rPrChange>
        </w:rPr>
        <w:t>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27"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28" w:author="jh" w:date="2021-05-07T15:23:56Z">
            <w:rPr>
              <w:rFonts w:hint="eastAsia" w:ascii="宋体" w:hAnsi="宋体" w:eastAsia="宋体" w:cs="宋体"/>
              <w:b w:val="0"/>
              <w:bCs/>
              <w:sz w:val="21"/>
              <w:szCs w:val="21"/>
              <w:u w:val="none"/>
              <w:lang w:val="en-US" w:eastAsia="zh-CN"/>
            </w:rPr>
          </w:rPrChange>
        </w:rPr>
        <w:t>2. Through analysis the problems in the existing app that these students feedback, combiped with the advantages of the WeChat applet, decided to develop a smart campus</w:t>
      </w:r>
      <w:r>
        <w:rPr>
          <w:rFonts w:hint="default" w:ascii="Times New Roman" w:hAnsi="Times New Roman" w:cs="Times New Roman"/>
          <w:b w:val="0"/>
          <w:bCs/>
          <w:sz w:val="21"/>
          <w:szCs w:val="21"/>
          <w:u w:val="none"/>
          <w:lang w:val="en-US" w:eastAsia="zh-CN"/>
          <w:rPrChange w:id="52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30" w:author="jh" w:date="2021-05-07T15:23:56Z">
            <w:rPr>
              <w:rFonts w:hint="eastAsia" w:ascii="宋体" w:hAnsi="宋体" w:eastAsia="宋体" w:cs="宋体"/>
              <w:b w:val="0"/>
              <w:bCs/>
              <w:sz w:val="21"/>
              <w:szCs w:val="21"/>
              <w:u w:val="none"/>
              <w:lang w:val="en-US" w:eastAsia="zh-CN"/>
            </w:rPr>
          </w:rPrChange>
        </w:rPr>
        <w:t>system by using the WeChat applet combined with the public number. And decided to</w:t>
      </w:r>
      <w:r>
        <w:rPr>
          <w:rFonts w:hint="default" w:ascii="Times New Roman" w:hAnsi="Times New Roman" w:cs="Times New Roman"/>
          <w:b w:val="0"/>
          <w:bCs/>
          <w:sz w:val="21"/>
          <w:szCs w:val="21"/>
          <w:u w:val="none"/>
          <w:lang w:val="en-US" w:eastAsia="zh-CN"/>
          <w:rPrChange w:id="53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32" w:author="jh" w:date="2021-05-07T15:23:56Z">
            <w:rPr>
              <w:rFonts w:hint="eastAsia" w:ascii="宋体" w:hAnsi="宋体" w:eastAsia="宋体" w:cs="宋体"/>
              <w:b w:val="0"/>
              <w:bCs/>
              <w:sz w:val="21"/>
              <w:szCs w:val="21"/>
              <w:u w:val="none"/>
              <w:lang w:val="en-US" w:eastAsia="zh-CN"/>
            </w:rPr>
          </w:rPrChange>
        </w:rPr>
        <w:t>use WeChat developer tools to develop, WeChat developer tools have their own set of</w:t>
      </w:r>
      <w:r>
        <w:rPr>
          <w:rFonts w:hint="default" w:ascii="Times New Roman" w:hAnsi="Times New Roman" w:cs="Times New Roman"/>
          <w:b w:val="0"/>
          <w:bCs/>
          <w:sz w:val="21"/>
          <w:szCs w:val="21"/>
          <w:u w:val="none"/>
          <w:lang w:val="en-US" w:eastAsia="zh-CN"/>
          <w:rPrChange w:id="53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34" w:author="jh" w:date="2021-05-07T15:23:56Z">
            <w:rPr>
              <w:rFonts w:hint="eastAsia" w:ascii="宋体" w:hAnsi="宋体" w:eastAsia="宋体" w:cs="宋体"/>
              <w:b w:val="0"/>
              <w:bCs/>
              <w:sz w:val="21"/>
              <w:szCs w:val="21"/>
              <w:u w:val="none"/>
              <w:lang w:val="en-US" w:eastAsia="zh-CN"/>
            </w:rPr>
          </w:rPrChange>
        </w:rPr>
        <w:t>framework -MINA framework, using JavaScript, WXML, WXSS, Json, mysql to</w:t>
      </w:r>
      <w:r>
        <w:rPr>
          <w:rFonts w:hint="default" w:ascii="Times New Roman" w:hAnsi="Times New Roman" w:cs="Times New Roman"/>
          <w:b w:val="0"/>
          <w:bCs/>
          <w:sz w:val="21"/>
          <w:szCs w:val="21"/>
          <w:u w:val="none"/>
          <w:lang w:val="en-US" w:eastAsia="zh-CN"/>
          <w:rPrChange w:id="53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36" w:author="jh" w:date="2021-05-07T15:23:56Z">
            <w:rPr>
              <w:rFonts w:hint="eastAsia" w:ascii="宋体" w:hAnsi="宋体" w:eastAsia="宋体" w:cs="宋体"/>
              <w:b w:val="0"/>
              <w:bCs/>
              <w:sz w:val="21"/>
              <w:szCs w:val="21"/>
              <w:u w:val="none"/>
              <w:lang w:val="en-US" w:eastAsia="zh-CN"/>
            </w:rPr>
          </w:rPrChange>
        </w:rPr>
        <w:t>develop the system, the relationship between the specific technology will talk about in</w:t>
      </w:r>
      <w:r>
        <w:rPr>
          <w:rFonts w:hint="default" w:ascii="Times New Roman" w:hAnsi="Times New Roman" w:cs="Times New Roman"/>
          <w:b w:val="0"/>
          <w:bCs/>
          <w:sz w:val="21"/>
          <w:szCs w:val="21"/>
          <w:u w:val="none"/>
          <w:lang w:val="en-US" w:eastAsia="zh-CN"/>
          <w:rPrChange w:id="537"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38" w:author="jh" w:date="2021-05-07T15:23:56Z">
            <w:rPr>
              <w:rFonts w:hint="eastAsia" w:ascii="宋体" w:hAnsi="宋体" w:eastAsia="宋体" w:cs="宋体"/>
              <w:b w:val="0"/>
              <w:bCs/>
              <w:sz w:val="21"/>
              <w:szCs w:val="21"/>
              <w:u w:val="none"/>
              <w:lang w:val="en-US" w:eastAsia="zh-CN"/>
            </w:rPr>
          </w:rPrChange>
        </w:rPr>
        <w:t>the second chapter.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39"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40" w:author="jh" w:date="2021-05-07T15:23:56Z">
            <w:rPr>
              <w:rFonts w:hint="eastAsia" w:ascii="宋体" w:hAnsi="宋体" w:eastAsia="宋体" w:cs="宋体"/>
              <w:b w:val="0"/>
              <w:bCs/>
              <w:sz w:val="21"/>
              <w:szCs w:val="21"/>
              <w:u w:val="none"/>
              <w:lang w:val="en-US" w:eastAsia="zh-CN"/>
            </w:rPr>
          </w:rPrChange>
        </w:rPr>
        <w:t>3. Use flowchart to display. determine the interface for each function.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41"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42" w:author="jh" w:date="2021-05-07T15:23:56Z">
            <w:rPr>
              <w:rFonts w:hint="eastAsia" w:ascii="宋体" w:hAnsi="宋体" w:eastAsia="宋体" w:cs="宋体"/>
              <w:b w:val="0"/>
              <w:bCs/>
              <w:sz w:val="21"/>
              <w:szCs w:val="21"/>
              <w:u w:val="none"/>
              <w:lang w:val="en-US" w:eastAsia="zh-CN"/>
            </w:rPr>
          </w:rPrChange>
        </w:rPr>
        <w:t>4. System development, including front-end, rear-end, interface and database.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43"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cs="Times New Roman"/>
          <w:b w:val="0"/>
          <w:bCs/>
          <w:sz w:val="21"/>
          <w:szCs w:val="21"/>
          <w:u w:val="none"/>
          <w:lang w:val="en-US" w:eastAsia="zh-CN"/>
          <w:rPrChange w:id="544" w:author="jh" w:date="2021-05-07T15:23:56Z">
            <w:rPr>
              <w:rFonts w:hint="eastAsia" w:ascii="宋体" w:hAnsi="宋体" w:cs="宋体"/>
              <w:b w:val="0"/>
              <w:bCs/>
              <w:sz w:val="21"/>
              <w:szCs w:val="21"/>
              <w:u w:val="none"/>
              <w:lang w:val="en-US" w:eastAsia="zh-CN"/>
            </w:rPr>
          </w:rPrChange>
        </w:rPr>
        <w:t>5</w:t>
      </w:r>
      <w:r>
        <w:rPr>
          <w:rFonts w:hint="default" w:ascii="Times New Roman" w:hAnsi="Times New Roman" w:eastAsia="宋体" w:cs="Times New Roman"/>
          <w:b w:val="0"/>
          <w:bCs/>
          <w:sz w:val="21"/>
          <w:szCs w:val="21"/>
          <w:u w:val="none"/>
          <w:lang w:val="en-US" w:eastAsia="zh-CN"/>
          <w:rPrChange w:id="545" w:author="jh" w:date="2021-05-07T15:23:56Z">
            <w:rPr>
              <w:rFonts w:hint="eastAsia" w:ascii="宋体" w:hAnsi="宋体" w:eastAsia="宋体" w:cs="宋体"/>
              <w:b w:val="0"/>
              <w:bCs/>
              <w:sz w:val="21"/>
              <w:szCs w:val="21"/>
              <w:u w:val="none"/>
              <w:lang w:val="en-US" w:eastAsia="zh-CN"/>
            </w:rPr>
          </w:rPrChange>
        </w:rPr>
        <w:t>. Testing. Write detailed test cases to test the various functions of the system.</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546"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47" w:author="jh" w:date="2021-05-07T15:23:56Z">
            <w:rPr>
              <w:rFonts w:hint="eastAsia" w:ascii="宋体" w:hAnsi="宋体" w:eastAsia="宋体" w:cs="宋体"/>
              <w:b w:val="0"/>
              <w:bCs/>
              <w:sz w:val="21"/>
              <w:szCs w:val="21"/>
              <w:u w:val="none"/>
              <w:lang w:val="en-US" w:eastAsia="zh-CN"/>
            </w:rPr>
          </w:rPrChange>
        </w:rPr>
        <w:t>1.4.2  Innovation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48"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49" w:author="jh" w:date="2021-05-07T15:23:56Z">
            <w:rPr>
              <w:rFonts w:hint="eastAsia" w:ascii="宋体" w:hAnsi="宋体" w:eastAsia="宋体" w:cs="宋体"/>
              <w:b w:val="0"/>
              <w:bCs/>
              <w:sz w:val="21"/>
              <w:szCs w:val="21"/>
              <w:u w:val="none"/>
              <w:lang w:val="en-US" w:eastAsia="zh-CN"/>
            </w:rPr>
          </w:rPrChange>
        </w:rPr>
        <w:t>Of course,there are so many samrt campus system in the software market, Figure 1.2 is a</w:t>
      </w:r>
      <w:r>
        <w:rPr>
          <w:rFonts w:hint="default" w:ascii="Times New Roman" w:hAnsi="Times New Roman" w:cs="Times New Roman"/>
          <w:b w:val="0"/>
          <w:bCs/>
          <w:sz w:val="21"/>
          <w:szCs w:val="21"/>
          <w:u w:val="none"/>
          <w:lang w:val="en-US" w:eastAsia="zh-CN"/>
          <w:rPrChange w:id="55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51" w:author="jh" w:date="2021-05-07T15:23:56Z">
            <w:rPr>
              <w:rFonts w:hint="eastAsia" w:ascii="宋体" w:hAnsi="宋体" w:eastAsia="宋体" w:cs="宋体"/>
              <w:b w:val="0"/>
              <w:bCs/>
              <w:sz w:val="21"/>
              <w:szCs w:val="21"/>
              <w:u w:val="none"/>
              <w:lang w:val="en-US" w:eastAsia="zh-CN"/>
            </w:rPr>
          </w:rPrChange>
        </w:rPr>
        <w:t>information system, but it only have computer version so if the users want to brower sonme</w:t>
      </w:r>
      <w:r>
        <w:rPr>
          <w:rFonts w:hint="default" w:ascii="Times New Roman" w:hAnsi="Times New Roman" w:cs="Times New Roman"/>
          <w:b w:val="0"/>
          <w:bCs/>
          <w:sz w:val="21"/>
          <w:szCs w:val="21"/>
          <w:u w:val="none"/>
          <w:lang w:val="en-US" w:eastAsia="zh-CN"/>
          <w:rPrChange w:id="55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53" w:author="jh" w:date="2021-05-07T15:23:56Z">
            <w:rPr>
              <w:rFonts w:hint="eastAsia" w:ascii="宋体" w:hAnsi="宋体" w:eastAsia="宋体" w:cs="宋体"/>
              <w:b w:val="0"/>
              <w:bCs/>
              <w:sz w:val="21"/>
              <w:szCs w:val="21"/>
              <w:u w:val="none"/>
              <w:lang w:val="en-US" w:eastAsia="zh-CN"/>
            </w:rPr>
          </w:rPrChange>
        </w:rPr>
        <w:t>information from the mobile phone, it is so inconvenient.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54"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55" w:author="jh" w:date="2021-05-07T15:23:56Z">
            <w:rPr>
              <w:rFonts w:hint="eastAsia" w:ascii="宋体" w:hAnsi="宋体" w:eastAsia="宋体" w:cs="宋体"/>
              <w:b w:val="0"/>
              <w:bCs/>
              <w:sz w:val="21"/>
              <w:szCs w:val="21"/>
              <w:u w:val="none"/>
              <w:lang w:val="en-US" w:eastAsia="zh-CN"/>
            </w:rPr>
          </w:rPrChange>
        </w:rPr>
        <w:t xml:space="preserve">  Figure 1.3 is another samrt system which developed only for students, teachers or parents</w:t>
      </w:r>
      <w:r>
        <w:rPr>
          <w:rFonts w:hint="default" w:ascii="Times New Roman" w:hAnsi="Times New Roman" w:cs="Times New Roman"/>
          <w:b w:val="0"/>
          <w:bCs/>
          <w:sz w:val="21"/>
          <w:szCs w:val="21"/>
          <w:u w:val="none"/>
          <w:lang w:val="en-US" w:eastAsia="zh-CN"/>
          <w:rPrChange w:id="55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57" w:author="jh" w:date="2021-05-07T15:23:56Z">
            <w:rPr>
              <w:rFonts w:hint="eastAsia" w:ascii="宋体" w:hAnsi="宋体" w:eastAsia="宋体" w:cs="宋体"/>
              <w:b w:val="0"/>
              <w:bCs/>
              <w:sz w:val="21"/>
              <w:szCs w:val="21"/>
              <w:u w:val="none"/>
              <w:lang w:val="en-US" w:eastAsia="zh-CN"/>
            </w:rPr>
          </w:rPrChange>
        </w:rPr>
        <w:t>who wants to use this application have to download another application, this will occupy</w:t>
      </w:r>
      <w:r>
        <w:rPr>
          <w:rFonts w:hint="default" w:ascii="Times New Roman" w:hAnsi="Times New Roman" w:cs="Times New Roman"/>
          <w:b w:val="0"/>
          <w:bCs/>
          <w:sz w:val="21"/>
          <w:szCs w:val="21"/>
          <w:u w:val="none"/>
          <w:lang w:val="en-US" w:eastAsia="zh-CN"/>
          <w:rPrChange w:id="558"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59" w:author="jh" w:date="2021-05-07T15:23:56Z">
            <w:rPr>
              <w:rFonts w:hint="eastAsia" w:ascii="宋体" w:hAnsi="宋体" w:eastAsia="宋体" w:cs="宋体"/>
              <w:b w:val="0"/>
              <w:bCs/>
              <w:sz w:val="21"/>
              <w:szCs w:val="21"/>
              <w:u w:val="none"/>
              <w:lang w:val="en-US" w:eastAsia="zh-CN"/>
            </w:rPr>
          </w:rPrChange>
        </w:rPr>
        <w:t>much phone memory and traffic. so what we really need is a download-free, easy-to-access,memory-saving, and convenient software, this is exactly what this article does.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60"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61" w:author="jh" w:date="2021-05-07T15:23:56Z">
            <w:rPr>
              <w:rFonts w:hint="eastAsia" w:ascii="宋体" w:hAnsi="宋体" w:eastAsia="宋体" w:cs="宋体"/>
              <w:b w:val="0"/>
              <w:bCs/>
              <w:sz w:val="21"/>
              <w:szCs w:val="21"/>
              <w:u w:val="none"/>
              <w:lang w:val="en-US" w:eastAsia="zh-CN"/>
            </w:rPr>
          </w:rPrChange>
        </w:rPr>
        <w:t>The development of this system mainly has the following innovations: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62"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63" w:author="jh" w:date="2021-05-07T15:23:56Z">
            <w:rPr>
              <w:rFonts w:hint="eastAsia" w:ascii="宋体" w:hAnsi="宋体" w:eastAsia="宋体" w:cs="宋体"/>
              <w:b w:val="0"/>
              <w:bCs/>
              <w:sz w:val="21"/>
              <w:szCs w:val="21"/>
              <w:u w:val="none"/>
              <w:lang w:val="en-US" w:eastAsia="zh-CN"/>
            </w:rPr>
          </w:rPrChange>
        </w:rPr>
        <w:t>1 .Using the WeChat mini program, download free for users.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64"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65" w:author="jh" w:date="2021-05-07T15:23:56Z">
            <w:rPr>
              <w:rFonts w:hint="eastAsia" w:ascii="宋体" w:hAnsi="宋体" w:eastAsia="宋体" w:cs="宋体"/>
              <w:b w:val="0"/>
              <w:bCs/>
              <w:sz w:val="21"/>
              <w:szCs w:val="21"/>
              <w:u w:val="none"/>
              <w:lang w:val="en-US" w:eastAsia="zh-CN"/>
            </w:rPr>
          </w:rPrChange>
        </w:rPr>
        <w:t>2. Using the public number, if the user uses more than one small program, they can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66"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67" w:author="jh" w:date="2021-05-07T15:23:56Z">
            <w:rPr>
              <w:rFonts w:hint="eastAsia" w:ascii="宋体" w:hAnsi="宋体" w:eastAsia="宋体" w:cs="宋体"/>
              <w:b w:val="0"/>
              <w:bCs/>
              <w:sz w:val="21"/>
              <w:szCs w:val="21"/>
              <w:u w:val="none"/>
              <w:lang w:val="en-US" w:eastAsia="zh-CN"/>
            </w:rPr>
          </w:rPrChange>
        </w:rPr>
        <w:t xml:space="preserve">  quickly find the target.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68"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69" w:author="jh" w:date="2021-05-07T15:23:56Z">
            <w:rPr>
              <w:rFonts w:hint="eastAsia" w:ascii="宋体" w:hAnsi="宋体" w:eastAsia="宋体" w:cs="宋体"/>
              <w:b w:val="0"/>
              <w:bCs/>
              <w:sz w:val="21"/>
              <w:szCs w:val="21"/>
              <w:u w:val="none"/>
              <w:lang w:val="en-US" w:eastAsia="zh-CN"/>
            </w:rPr>
          </w:rPrChange>
        </w:rPr>
        <w:t>3. Content that was previously viewable on a computer can be viewed on a mobile phone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70"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71" w:author="jh" w:date="2021-05-07T15:23:56Z">
            <w:rPr>
              <w:rFonts w:hint="eastAsia" w:ascii="宋体" w:hAnsi="宋体" w:eastAsia="宋体" w:cs="宋体"/>
              <w:b w:val="0"/>
              <w:bCs/>
              <w:sz w:val="21"/>
              <w:szCs w:val="21"/>
              <w:u w:val="none"/>
              <w:lang w:val="en-US" w:eastAsia="zh-CN"/>
            </w:rPr>
          </w:rPrChange>
        </w:rPr>
        <w:t>now.</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72"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73" w:author="jh" w:date="2021-05-07T15:23:56Z">
            <w:rPr>
              <w:rFonts w:hint="eastAsia" w:ascii="宋体" w:hAnsi="宋体" w:eastAsia="宋体" w:cs="宋体"/>
              <w:b w:val="0"/>
              <w:bCs/>
              <w:sz w:val="21"/>
              <w:szCs w:val="21"/>
              <w:u w:val="none"/>
              <w:lang w:val="en-US" w:eastAsia="zh-CN"/>
            </w:rPr>
          </w:rPrChange>
        </w:rPr>
        <w:t>4. Through the investigation from students in the school, to understand their needs, so</w:t>
      </w:r>
      <w:r>
        <w:rPr>
          <w:rFonts w:hint="default" w:ascii="Times New Roman" w:hAnsi="Times New Roman" w:cs="Times New Roman"/>
          <w:b w:val="0"/>
          <w:bCs/>
          <w:sz w:val="21"/>
          <w:szCs w:val="21"/>
          <w:u w:val="none"/>
          <w:lang w:val="en-US" w:eastAsia="zh-CN"/>
          <w:rPrChange w:id="57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75" w:author="jh" w:date="2021-05-07T15:23:56Z">
            <w:rPr>
              <w:rFonts w:hint="eastAsia" w:ascii="宋体" w:hAnsi="宋体" w:eastAsia="宋体" w:cs="宋体"/>
              <w:b w:val="0"/>
              <w:bCs/>
              <w:sz w:val="21"/>
              <w:szCs w:val="21"/>
              <w:u w:val="none"/>
              <w:lang w:val="en-US" w:eastAsia="zh-CN"/>
            </w:rPr>
          </w:rPrChange>
        </w:rPr>
        <w:t>this system is more closer to students' life.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76" w:author="jh" w:date="2021-05-07T15:23:56Z">
            <w:rPr>
              <w:rFonts w:hint="default"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77" w:author="jh" w:date="2021-05-07T15:23:56Z">
            <w:rPr>
              <w:rFonts w:hint="default" w:ascii="宋体" w:hAnsi="宋体" w:eastAsia="宋体" w:cs="宋体"/>
              <w:b w:val="0"/>
              <w:bCs/>
              <w:sz w:val="21"/>
              <w:szCs w:val="21"/>
              <w:u w:val="none"/>
              <w:lang w:val="en-US" w:eastAsia="zh-CN"/>
            </w:rPr>
          </w:rPrChange>
        </w:rPr>
        <w:t>5  Thesis structure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78" w:author="jh" w:date="2021-05-07T15:23:56Z">
            <w:rPr>
              <w:rFonts w:hint="default"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79" w:author="jh" w:date="2021-05-07T15:23:56Z">
            <w:rPr>
              <w:rFonts w:hint="default" w:ascii="宋体" w:hAnsi="宋体" w:eastAsia="宋体" w:cs="宋体"/>
              <w:b w:val="0"/>
              <w:bCs/>
              <w:sz w:val="21"/>
              <w:szCs w:val="21"/>
              <w:u w:val="none"/>
              <w:lang w:val="en-US" w:eastAsia="zh-CN"/>
            </w:rPr>
          </w:rPrChange>
        </w:rPr>
        <w:t xml:space="preserve">Chapter 1 Introduction.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80" w:author="jh" w:date="2021-05-07T15:23:56Z">
            <w:rPr>
              <w:rFonts w:hint="default"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81" w:author="jh" w:date="2021-05-07T15:23:56Z">
            <w:rPr>
              <w:rFonts w:hint="default" w:ascii="宋体" w:hAnsi="宋体" w:eastAsia="宋体" w:cs="宋体"/>
              <w:b w:val="0"/>
              <w:bCs/>
              <w:sz w:val="21"/>
              <w:szCs w:val="21"/>
              <w:u w:val="none"/>
              <w:lang w:val="en-US" w:eastAsia="zh-CN"/>
            </w:rPr>
          </w:rPrChange>
        </w:rPr>
        <w:t>Explain the reasons why researching and developing this system,dissertate the research background and the research status at home and abroad, mainly</w:t>
      </w:r>
      <w:r>
        <w:rPr>
          <w:rFonts w:hint="default" w:ascii="Times New Roman" w:hAnsi="Times New Roman" w:cs="Times New Roman"/>
          <w:b w:val="0"/>
          <w:bCs/>
          <w:sz w:val="21"/>
          <w:szCs w:val="21"/>
          <w:u w:val="none"/>
          <w:lang w:val="en-US" w:eastAsia="zh-CN"/>
          <w:rPrChange w:id="58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83" w:author="jh" w:date="2021-05-07T15:23:56Z">
            <w:rPr>
              <w:rFonts w:hint="default" w:ascii="宋体" w:hAnsi="宋体" w:eastAsia="宋体" w:cs="宋体"/>
              <w:b w:val="0"/>
              <w:bCs/>
              <w:sz w:val="21"/>
              <w:szCs w:val="21"/>
              <w:u w:val="none"/>
              <w:lang w:val="en-US" w:eastAsia="zh-CN"/>
            </w:rPr>
          </w:rPrChange>
        </w:rPr>
        <w:t>describe the research content of the paper and the innovation of the paper.the overall structure</w:t>
      </w:r>
      <w:r>
        <w:rPr>
          <w:rFonts w:hint="default" w:ascii="Times New Roman" w:hAnsi="Times New Roman" w:cs="Times New Roman"/>
          <w:b w:val="0"/>
          <w:bCs/>
          <w:sz w:val="21"/>
          <w:szCs w:val="21"/>
          <w:u w:val="none"/>
          <w:lang w:val="en-US" w:eastAsia="zh-CN"/>
          <w:rPrChange w:id="58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85" w:author="jh" w:date="2021-05-07T15:23:56Z">
            <w:rPr>
              <w:rFonts w:hint="default" w:ascii="宋体" w:hAnsi="宋体" w:eastAsia="宋体" w:cs="宋体"/>
              <w:b w:val="0"/>
              <w:bCs/>
              <w:sz w:val="21"/>
              <w:szCs w:val="21"/>
              <w:u w:val="none"/>
              <w:lang w:val="en-US" w:eastAsia="zh-CN"/>
            </w:rPr>
          </w:rPrChange>
        </w:rPr>
        <w:t>of the paper is organized at the end of this chapter.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86" w:author="jh" w:date="2021-05-07T15:23:56Z">
            <w:rPr>
              <w:rFonts w:hint="default"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87" w:author="jh" w:date="2021-05-07T15:23:56Z">
            <w:rPr>
              <w:rFonts w:hint="default" w:ascii="宋体" w:hAnsi="宋体" w:eastAsia="宋体" w:cs="宋体"/>
              <w:b w:val="0"/>
              <w:bCs/>
              <w:sz w:val="21"/>
              <w:szCs w:val="21"/>
              <w:u w:val="none"/>
              <w:lang w:val="en-US" w:eastAsia="zh-CN"/>
            </w:rPr>
          </w:rPrChange>
        </w:rPr>
        <w:t xml:space="preserve">Chapter 2: Research on system framework and key technologies. </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88" w:author="jh" w:date="2021-05-07T15:23:56Z">
            <w:rPr>
              <w:rFonts w:hint="default"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89" w:author="jh" w:date="2021-05-07T15:23:56Z">
            <w:rPr>
              <w:rFonts w:hint="default" w:ascii="宋体" w:hAnsi="宋体" w:eastAsia="宋体" w:cs="宋体"/>
              <w:b w:val="0"/>
              <w:bCs/>
              <w:sz w:val="21"/>
              <w:szCs w:val="21"/>
              <w:u w:val="none"/>
              <w:lang w:val="en-US" w:eastAsia="zh-CN"/>
            </w:rPr>
          </w:rPrChange>
        </w:rPr>
        <w:t>First, analyze the systemstructure, and then explain the key technologies used in the framework include front-end,rear-end, and database technology.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90" w:author="jh" w:date="2021-05-07T15:23:56Z">
            <w:rPr>
              <w:rFonts w:hint="default"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91" w:author="jh" w:date="2021-05-07T15:23:56Z">
            <w:rPr>
              <w:rFonts w:hint="default" w:ascii="宋体" w:hAnsi="宋体" w:eastAsia="宋体" w:cs="宋体"/>
              <w:b w:val="0"/>
              <w:bCs/>
              <w:sz w:val="21"/>
              <w:szCs w:val="21"/>
              <w:u w:val="none"/>
              <w:lang w:val="en-US" w:eastAsia="zh-CN"/>
            </w:rPr>
          </w:rPrChange>
        </w:rPr>
        <w:t>Chapter 3:Analysis the needs of the system. Divide the system into multiple functions and</w:t>
      </w:r>
      <w:r>
        <w:rPr>
          <w:rFonts w:hint="default" w:ascii="Times New Roman" w:hAnsi="Times New Roman" w:cs="Times New Roman"/>
          <w:b w:val="0"/>
          <w:bCs/>
          <w:sz w:val="21"/>
          <w:szCs w:val="21"/>
          <w:u w:val="none"/>
          <w:lang w:val="en-US" w:eastAsia="zh-CN"/>
          <w:rPrChange w:id="592"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93" w:author="jh" w:date="2021-05-07T15:23:56Z">
            <w:rPr>
              <w:rFonts w:hint="default" w:ascii="宋体" w:hAnsi="宋体" w:eastAsia="宋体" w:cs="宋体"/>
              <w:b w:val="0"/>
              <w:bCs/>
              <w:sz w:val="21"/>
              <w:szCs w:val="21"/>
              <w:u w:val="none"/>
              <w:lang w:val="en-US" w:eastAsia="zh-CN"/>
            </w:rPr>
          </w:rPrChange>
        </w:rPr>
        <w:t>draw flowchart for each module.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94" w:author="jh" w:date="2021-05-07T15:23:56Z">
            <w:rPr>
              <w:rFonts w:hint="default"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95" w:author="jh" w:date="2021-05-07T15:23:56Z">
            <w:rPr>
              <w:rFonts w:hint="default" w:ascii="宋体" w:hAnsi="宋体" w:eastAsia="宋体" w:cs="宋体"/>
              <w:b w:val="0"/>
              <w:bCs/>
              <w:sz w:val="21"/>
              <w:szCs w:val="21"/>
              <w:u w:val="none"/>
              <w:lang w:val="en-US" w:eastAsia="zh-CN"/>
            </w:rPr>
          </w:rPrChange>
        </w:rPr>
        <w:t>Chapter 4: Detailed design. Based on the features identified in Chapter3, detailed design</w:t>
      </w:r>
      <w:r>
        <w:rPr>
          <w:rFonts w:hint="default" w:ascii="Times New Roman" w:hAnsi="Times New Roman" w:cs="Times New Roman"/>
          <w:b w:val="0"/>
          <w:bCs/>
          <w:sz w:val="21"/>
          <w:szCs w:val="21"/>
          <w:u w:val="none"/>
          <w:lang w:val="en-US" w:eastAsia="zh-CN"/>
          <w:rPrChange w:id="59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597" w:author="jh" w:date="2021-05-07T15:23:56Z">
            <w:rPr>
              <w:rFonts w:hint="default" w:ascii="宋体" w:hAnsi="宋体" w:eastAsia="宋体" w:cs="宋体"/>
              <w:b w:val="0"/>
              <w:bCs/>
              <w:sz w:val="21"/>
              <w:szCs w:val="21"/>
              <w:u w:val="none"/>
              <w:lang w:val="en-US" w:eastAsia="zh-CN"/>
            </w:rPr>
          </w:rPrChange>
        </w:rPr>
        <w:t>includes front-end, rear-end, database, and interaction capabilities.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598" w:author="jh" w:date="2021-05-07T15:23:56Z">
            <w:rPr>
              <w:rFonts w:hint="default"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599" w:author="jh" w:date="2021-05-07T15:23:56Z">
            <w:rPr>
              <w:rFonts w:hint="default" w:ascii="宋体" w:hAnsi="宋体" w:eastAsia="宋体" w:cs="宋体"/>
              <w:b w:val="0"/>
              <w:bCs/>
              <w:sz w:val="21"/>
              <w:szCs w:val="21"/>
              <w:u w:val="none"/>
              <w:lang w:val="en-US" w:eastAsia="zh-CN"/>
            </w:rPr>
          </w:rPrChange>
        </w:rPr>
        <w:t>Chapter 5: Testing. Manually writing test cases to test each function and give some screenshot</w:t>
      </w:r>
      <w:r>
        <w:rPr>
          <w:rFonts w:hint="default" w:ascii="Times New Roman" w:hAnsi="Times New Roman" w:cs="Times New Roman"/>
          <w:b w:val="0"/>
          <w:bCs/>
          <w:sz w:val="21"/>
          <w:szCs w:val="21"/>
          <w:u w:val="none"/>
          <w:lang w:val="en-US" w:eastAsia="zh-CN"/>
          <w:rPrChange w:id="600"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01" w:author="jh" w:date="2021-05-07T15:23:56Z">
            <w:rPr>
              <w:rFonts w:hint="default" w:ascii="宋体" w:hAnsi="宋体" w:eastAsia="宋体" w:cs="宋体"/>
              <w:b w:val="0"/>
              <w:bCs/>
              <w:sz w:val="21"/>
              <w:szCs w:val="21"/>
              <w:u w:val="none"/>
              <w:lang w:val="en-US" w:eastAsia="zh-CN"/>
            </w:rPr>
          </w:rPrChange>
        </w:rPr>
        <w:t>of the function.</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602" w:author="jh" w:date="2021-05-07T15:23:56Z">
            <w:rPr>
              <w:rFonts w:hint="default"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603" w:author="jh" w:date="2021-05-07T15:23:56Z">
            <w:rPr>
              <w:rFonts w:hint="default" w:ascii="宋体" w:hAnsi="宋体" w:eastAsia="宋体" w:cs="宋体"/>
              <w:b w:val="0"/>
              <w:bCs/>
              <w:sz w:val="21"/>
              <w:szCs w:val="21"/>
              <w:u w:val="none"/>
              <w:lang w:val="en-US" w:eastAsia="zh-CN"/>
            </w:rPr>
          </w:rPrChange>
        </w:rPr>
        <w:t>Chapter 6: Summary and Outlook.  Summarize the whole paper, analyze the problems</w:t>
      </w:r>
      <w:r>
        <w:rPr>
          <w:rFonts w:hint="default" w:ascii="Times New Roman" w:hAnsi="Times New Roman" w:cs="Times New Roman"/>
          <w:b w:val="0"/>
          <w:bCs/>
          <w:sz w:val="21"/>
          <w:szCs w:val="21"/>
          <w:u w:val="none"/>
          <w:lang w:val="en-US" w:eastAsia="zh-CN"/>
          <w:rPrChange w:id="604"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05" w:author="jh" w:date="2021-05-07T15:23:56Z">
            <w:rPr>
              <w:rFonts w:hint="default" w:ascii="宋体" w:hAnsi="宋体" w:eastAsia="宋体" w:cs="宋体"/>
              <w:b w:val="0"/>
              <w:bCs/>
              <w:sz w:val="21"/>
              <w:szCs w:val="21"/>
              <w:u w:val="none"/>
              <w:lang w:val="en-US" w:eastAsia="zh-CN"/>
            </w:rPr>
          </w:rPrChange>
        </w:rPr>
        <w:t>encountered in the development process, and look forward to the future development.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606" w:author="jh" w:date="2021-05-07T15:23:56Z">
            <w:rPr>
              <w:rFonts w:hint="default" w:ascii="宋体" w:hAnsi="宋体" w:eastAsia="宋体" w:cs="宋体"/>
              <w:b w:val="0"/>
              <w:bCs/>
              <w:sz w:val="21"/>
              <w:szCs w:val="21"/>
              <w:u w:val="none"/>
              <w:lang w:val="en-US" w:eastAsia="zh-CN"/>
            </w:rPr>
          </w:rPrChange>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607"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608" w:author="jh" w:date="2021-05-07T15:23:56Z">
            <w:rPr>
              <w:rFonts w:hint="eastAsia" w:ascii="宋体" w:hAnsi="宋体" w:eastAsia="宋体" w:cs="宋体"/>
              <w:b w:val="0"/>
              <w:bCs/>
              <w:sz w:val="21"/>
              <w:szCs w:val="21"/>
              <w:u w:val="none"/>
              <w:lang w:val="en-US" w:eastAsia="zh-CN"/>
            </w:rPr>
          </w:rPrChange>
        </w:rPr>
        <w:t>Chapter 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609"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610" w:author="jh" w:date="2021-05-07T15:23:56Z">
            <w:rPr>
              <w:rFonts w:hint="eastAsia" w:ascii="宋体" w:hAnsi="宋体" w:eastAsia="宋体" w:cs="宋体"/>
              <w:b w:val="0"/>
              <w:bCs/>
              <w:sz w:val="21"/>
              <w:szCs w:val="21"/>
              <w:u w:val="none"/>
              <w:lang w:val="en-US" w:eastAsia="zh-CN"/>
            </w:rPr>
          </w:rPrChange>
        </w:rPr>
        <w:t>Related Technical Overview</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611"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612" w:author="jh" w:date="2021-05-07T15:23:56Z">
            <w:rPr>
              <w:rFonts w:hint="eastAsia" w:ascii="宋体" w:hAnsi="宋体" w:eastAsia="宋体" w:cs="宋体"/>
              <w:b w:val="0"/>
              <w:bCs/>
              <w:sz w:val="21"/>
              <w:szCs w:val="21"/>
              <w:u w:val="none"/>
              <w:lang w:val="en-US" w:eastAsia="zh-CN"/>
            </w:rPr>
          </w:rPrChange>
        </w:rPr>
        <w:t>2.1</w:t>
      </w:r>
      <w:r>
        <w:rPr>
          <w:rFonts w:hint="default" w:ascii="Times New Roman" w:hAnsi="Times New Roman" w:cs="Times New Roman"/>
          <w:b w:val="0"/>
          <w:bCs/>
          <w:sz w:val="21"/>
          <w:szCs w:val="21"/>
          <w:u w:val="none"/>
          <w:lang w:val="en-US" w:eastAsia="zh-CN"/>
          <w:rPrChange w:id="61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14" w:author="jh" w:date="2021-05-07T15:23:56Z">
            <w:rPr>
              <w:rFonts w:hint="eastAsia" w:ascii="宋体" w:hAnsi="宋体" w:eastAsia="宋体" w:cs="宋体"/>
              <w:b w:val="0"/>
              <w:bCs/>
              <w:sz w:val="21"/>
              <w:szCs w:val="21"/>
              <w:u w:val="none"/>
              <w:lang w:val="en-US" w:eastAsia="zh-CN"/>
            </w:rPr>
          </w:rPrChange>
        </w:rPr>
        <w:t>Wechat</w:t>
      </w:r>
      <w:r>
        <w:rPr>
          <w:rFonts w:hint="default" w:ascii="Times New Roman" w:hAnsi="Times New Roman" w:cs="Times New Roman"/>
          <w:b w:val="0"/>
          <w:bCs/>
          <w:sz w:val="21"/>
          <w:szCs w:val="21"/>
          <w:u w:val="none"/>
          <w:lang w:val="en-US" w:eastAsia="zh-CN"/>
          <w:rPrChange w:id="61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16" w:author="jh" w:date="2021-05-07T15:23:56Z">
            <w:rPr>
              <w:rFonts w:hint="eastAsia" w:ascii="宋体" w:hAnsi="宋体" w:eastAsia="宋体" w:cs="宋体"/>
              <w:b w:val="0"/>
              <w:bCs/>
              <w:sz w:val="21"/>
              <w:szCs w:val="21"/>
              <w:u w:val="none"/>
              <w:lang w:val="en-US" w:eastAsia="zh-CN"/>
            </w:rPr>
          </w:rPrChange>
        </w:rPr>
        <w:t>mini programe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617"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618" w:author="jh" w:date="2021-05-07T15:23:56Z">
            <w:rPr>
              <w:rFonts w:hint="eastAsia" w:ascii="宋体" w:hAnsi="宋体" w:eastAsia="宋体" w:cs="宋体"/>
              <w:b w:val="0"/>
              <w:bCs/>
              <w:sz w:val="21"/>
              <w:szCs w:val="21"/>
              <w:u w:val="none"/>
              <w:lang w:val="en-US" w:eastAsia="zh-CN"/>
            </w:rPr>
          </w:rPrChange>
        </w:rPr>
        <w:t>2.1.1</w:t>
      </w:r>
      <w:r>
        <w:rPr>
          <w:rFonts w:hint="default" w:ascii="Times New Roman" w:hAnsi="Times New Roman" w:cs="Times New Roman"/>
          <w:b w:val="0"/>
          <w:bCs/>
          <w:sz w:val="21"/>
          <w:szCs w:val="21"/>
          <w:u w:val="none"/>
          <w:lang w:val="en-US" w:eastAsia="zh-CN"/>
          <w:rPrChange w:id="61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20" w:author="jh" w:date="2021-05-07T15:23:56Z">
            <w:rPr>
              <w:rFonts w:hint="eastAsia" w:ascii="宋体" w:hAnsi="宋体" w:eastAsia="宋体" w:cs="宋体"/>
              <w:b w:val="0"/>
              <w:bCs/>
              <w:sz w:val="21"/>
              <w:szCs w:val="21"/>
              <w:u w:val="none"/>
              <w:lang w:val="en-US" w:eastAsia="zh-CN"/>
            </w:rPr>
          </w:rPrChange>
        </w:rPr>
        <w:t>System structure analysis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firstLine="420" w:firstLineChars="200"/>
        <w:jc w:val="both"/>
        <w:textAlignment w:val="auto"/>
        <w:outlineLvl w:val="9"/>
        <w:rPr>
          <w:rFonts w:hint="default" w:ascii="Times New Roman" w:hAnsi="Times New Roman" w:eastAsia="宋体" w:cs="Times New Roman"/>
          <w:b w:val="0"/>
          <w:bCs/>
          <w:sz w:val="21"/>
          <w:szCs w:val="21"/>
          <w:u w:val="none"/>
          <w:lang w:val="en-US" w:eastAsia="zh-CN"/>
          <w:rPrChange w:id="621"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622" w:author="jh" w:date="2021-05-07T15:23:56Z">
            <w:rPr>
              <w:rFonts w:hint="eastAsia" w:ascii="宋体" w:hAnsi="宋体" w:eastAsia="宋体" w:cs="宋体"/>
              <w:b w:val="0"/>
              <w:bCs/>
              <w:sz w:val="21"/>
              <w:szCs w:val="21"/>
              <w:u w:val="none"/>
              <w:lang w:val="en-US" w:eastAsia="zh-CN"/>
            </w:rPr>
          </w:rPrChange>
        </w:rPr>
        <w:t>WeChat mini program is a new way to connect users and services.The而ni program is</w:t>
      </w:r>
      <w:r>
        <w:rPr>
          <w:rFonts w:hint="default" w:ascii="Times New Roman" w:hAnsi="Times New Roman" w:cs="Times New Roman"/>
          <w:b w:val="0"/>
          <w:bCs/>
          <w:sz w:val="21"/>
          <w:szCs w:val="21"/>
          <w:u w:val="none"/>
          <w:lang w:val="en-US" w:eastAsia="zh-CN"/>
          <w:rPrChange w:id="62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24" w:author="jh" w:date="2021-05-07T15:23:56Z">
            <w:rPr>
              <w:rFonts w:hint="eastAsia" w:ascii="宋体" w:hAnsi="宋体" w:eastAsia="宋体" w:cs="宋体"/>
              <w:b w:val="0"/>
              <w:bCs/>
              <w:sz w:val="21"/>
              <w:szCs w:val="21"/>
              <w:u w:val="none"/>
              <w:lang w:val="en-US" w:eastAsia="zh-CN"/>
            </w:rPr>
          </w:rPrChange>
        </w:rPr>
        <w:t>attached to WeChat,so users can use it directly in the WeChat drop-down list, or use the</w:t>
      </w:r>
      <w:r>
        <w:rPr>
          <w:rFonts w:hint="default" w:ascii="Times New Roman" w:hAnsi="Times New Roman" w:cs="Times New Roman"/>
          <w:b w:val="0"/>
          <w:bCs/>
          <w:sz w:val="21"/>
          <w:szCs w:val="21"/>
          <w:u w:val="none"/>
          <w:lang w:val="en-US" w:eastAsia="zh-CN"/>
          <w:rPrChange w:id="62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26" w:author="jh" w:date="2021-05-07T15:23:56Z">
            <w:rPr>
              <w:rFonts w:hint="eastAsia" w:ascii="宋体" w:hAnsi="宋体" w:eastAsia="宋体" w:cs="宋体"/>
              <w:b w:val="0"/>
              <w:bCs/>
              <w:sz w:val="21"/>
              <w:szCs w:val="21"/>
              <w:u w:val="none"/>
              <w:lang w:val="en-US" w:eastAsia="zh-CN"/>
            </w:rPr>
          </w:rPrChange>
        </w:rPr>
        <w:t>WeChat public number to find the small program when they needed without downloading and</w:t>
      </w:r>
      <w:r>
        <w:rPr>
          <w:rFonts w:hint="default" w:ascii="Times New Roman" w:hAnsi="Times New Roman" w:cs="Times New Roman"/>
          <w:b w:val="0"/>
          <w:bCs/>
          <w:sz w:val="21"/>
          <w:szCs w:val="21"/>
          <w:u w:val="none"/>
          <w:lang w:val="en-US" w:eastAsia="zh-CN"/>
          <w:rPrChange w:id="627"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28" w:author="jh" w:date="2021-05-07T15:23:56Z">
            <w:rPr>
              <w:rFonts w:hint="eastAsia" w:ascii="宋体" w:hAnsi="宋体" w:eastAsia="宋体" w:cs="宋体"/>
              <w:b w:val="0"/>
              <w:bCs/>
              <w:sz w:val="21"/>
              <w:szCs w:val="21"/>
              <w:u w:val="none"/>
              <w:lang w:val="en-US" w:eastAsia="zh-CN"/>
            </w:rPr>
          </w:rPrChange>
        </w:rPr>
        <w:t>installing.Developers do not need to Differentiating between different operating systems such</w:t>
      </w:r>
      <w:r>
        <w:rPr>
          <w:rFonts w:hint="default" w:ascii="Times New Roman" w:hAnsi="Times New Roman" w:cs="Times New Roman"/>
          <w:b w:val="0"/>
          <w:bCs/>
          <w:sz w:val="21"/>
          <w:szCs w:val="21"/>
          <w:u w:val="none"/>
          <w:lang w:val="en-US" w:eastAsia="zh-CN"/>
          <w:rPrChange w:id="62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30" w:author="jh" w:date="2021-05-07T15:23:56Z">
            <w:rPr>
              <w:rFonts w:hint="eastAsia" w:ascii="宋体" w:hAnsi="宋体" w:eastAsia="宋体" w:cs="宋体"/>
              <w:b w:val="0"/>
              <w:bCs/>
              <w:sz w:val="21"/>
              <w:szCs w:val="21"/>
              <w:u w:val="none"/>
              <w:lang w:val="en-US" w:eastAsia="zh-CN"/>
            </w:rPr>
          </w:rPrChange>
        </w:rPr>
        <w:t>as Android and Apple, The applet sends data to the front end by calling different interfaces.so,whether the user is a student, a teacher or a developer, the WeChat applet provides them</w:t>
      </w:r>
      <w:r>
        <w:rPr>
          <w:rFonts w:hint="default" w:ascii="Times New Roman" w:hAnsi="Times New Roman" w:cs="Times New Roman"/>
          <w:b w:val="0"/>
          <w:bCs/>
          <w:sz w:val="21"/>
          <w:szCs w:val="21"/>
          <w:u w:val="none"/>
          <w:lang w:val="en-US" w:eastAsia="zh-CN"/>
          <w:rPrChange w:id="63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32" w:author="jh" w:date="2021-05-07T15:23:56Z">
            <w:rPr>
              <w:rFonts w:hint="eastAsia" w:ascii="宋体" w:hAnsi="宋体" w:eastAsia="宋体" w:cs="宋体"/>
              <w:b w:val="0"/>
              <w:bCs/>
              <w:sz w:val="21"/>
              <w:szCs w:val="21"/>
              <w:u w:val="none"/>
              <w:lang w:val="en-US" w:eastAsia="zh-CN"/>
            </w:rPr>
          </w:rPrChange>
        </w:rPr>
        <w:t>with</w:t>
      </w:r>
      <w:r>
        <w:rPr>
          <w:rFonts w:hint="default" w:ascii="Times New Roman" w:hAnsi="Times New Roman" w:cs="Times New Roman"/>
          <w:b w:val="0"/>
          <w:bCs/>
          <w:sz w:val="21"/>
          <w:szCs w:val="21"/>
          <w:u w:val="none"/>
          <w:lang w:val="en-US" w:eastAsia="zh-CN"/>
          <w:rPrChange w:id="633" w:author="jh" w:date="2021-05-07T15:23:56Z">
            <w:rPr>
              <w:rFonts w:hint="eastAsia" w:ascii="宋体" w:hAnsi="宋体" w:cs="宋体"/>
              <w:b w:val="0"/>
              <w:bCs/>
              <w:sz w:val="21"/>
              <w:szCs w:val="21"/>
              <w:u w:val="none"/>
              <w:lang w:val="en-US" w:eastAsia="zh-CN"/>
            </w:rPr>
          </w:rPrChange>
        </w:rPr>
        <w:t xml:space="preserve"> gre</w:t>
      </w:r>
      <w:r>
        <w:rPr>
          <w:rFonts w:hint="default" w:ascii="Times New Roman" w:hAnsi="Times New Roman" w:eastAsia="宋体" w:cs="Times New Roman"/>
          <w:b w:val="0"/>
          <w:bCs/>
          <w:sz w:val="21"/>
          <w:szCs w:val="21"/>
          <w:u w:val="none"/>
          <w:lang w:val="en-US" w:eastAsia="zh-CN"/>
          <w:rPrChange w:id="634" w:author="jh" w:date="2021-05-07T15:23:56Z">
            <w:rPr>
              <w:rFonts w:hint="eastAsia" w:ascii="宋体" w:hAnsi="宋体" w:eastAsia="宋体" w:cs="宋体"/>
              <w:b w:val="0"/>
              <w:bCs/>
              <w:sz w:val="21"/>
              <w:szCs w:val="21"/>
              <w:u w:val="none"/>
              <w:lang w:val="en-US" w:eastAsia="zh-CN"/>
            </w:rPr>
          </w:rPrChange>
        </w:rPr>
        <w:t>at convenience.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635"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636" w:author="jh" w:date="2021-05-07T15:23:56Z">
            <w:rPr>
              <w:rFonts w:hint="eastAsia" w:ascii="宋体" w:hAnsi="宋体" w:eastAsia="宋体" w:cs="宋体"/>
              <w:b w:val="0"/>
              <w:bCs/>
              <w:sz w:val="21"/>
              <w:szCs w:val="21"/>
              <w:u w:val="none"/>
              <w:lang w:val="en-US" w:eastAsia="zh-CN"/>
            </w:rPr>
          </w:rPrChange>
        </w:rPr>
        <w:t xml:space="preserve">  </w:t>
      </w:r>
      <w:r>
        <w:rPr>
          <w:rFonts w:hint="default" w:ascii="Times New Roman" w:hAnsi="Times New Roman" w:cs="Times New Roman"/>
          <w:b w:val="0"/>
          <w:bCs/>
          <w:sz w:val="21"/>
          <w:szCs w:val="21"/>
          <w:u w:val="none"/>
          <w:lang w:val="en-US" w:eastAsia="zh-CN"/>
          <w:rPrChange w:id="637"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38" w:author="jh" w:date="2021-05-07T15:23:56Z">
            <w:rPr>
              <w:rFonts w:hint="eastAsia" w:ascii="宋体" w:hAnsi="宋体" w:eastAsia="宋体" w:cs="宋体"/>
              <w:b w:val="0"/>
              <w:bCs/>
              <w:sz w:val="21"/>
              <w:szCs w:val="21"/>
              <w:u w:val="none"/>
              <w:lang w:val="en-US" w:eastAsia="zh-CN"/>
            </w:rPr>
          </w:rPrChange>
        </w:rPr>
        <w:t>Every mini project has an AppID,if you don't have an id, you can register one on the</w:t>
      </w:r>
      <w:r>
        <w:rPr>
          <w:rFonts w:hint="default" w:ascii="Times New Roman" w:hAnsi="Times New Roman" w:cs="Times New Roman"/>
          <w:b w:val="0"/>
          <w:bCs/>
          <w:sz w:val="21"/>
          <w:szCs w:val="21"/>
          <w:u w:val="none"/>
          <w:lang w:val="en-US" w:eastAsia="zh-CN"/>
          <w:rPrChange w:id="63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40" w:author="jh" w:date="2021-05-07T15:23:56Z">
            <w:rPr>
              <w:rFonts w:hint="eastAsia" w:ascii="宋体" w:hAnsi="宋体" w:eastAsia="宋体" w:cs="宋体"/>
              <w:b w:val="0"/>
              <w:bCs/>
              <w:sz w:val="21"/>
              <w:szCs w:val="21"/>
              <w:u w:val="none"/>
              <w:lang w:val="en-US" w:eastAsia="zh-CN"/>
            </w:rPr>
          </w:rPrChange>
        </w:rPr>
        <w:t>WeChat public platform or use test id. After we create a new applet in first step, the WeChat</w:t>
      </w:r>
      <w:r>
        <w:rPr>
          <w:rFonts w:hint="default" w:ascii="Times New Roman" w:hAnsi="Times New Roman" w:cs="Times New Roman"/>
          <w:b w:val="0"/>
          <w:bCs/>
          <w:sz w:val="21"/>
          <w:szCs w:val="21"/>
          <w:u w:val="none"/>
          <w:lang w:val="en-US" w:eastAsia="zh-CN"/>
          <w:rPrChange w:id="64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42" w:author="jh" w:date="2021-05-07T15:23:56Z">
            <w:rPr>
              <w:rFonts w:hint="eastAsia" w:ascii="宋体" w:hAnsi="宋体" w:eastAsia="宋体" w:cs="宋体"/>
              <w:b w:val="0"/>
              <w:bCs/>
              <w:sz w:val="21"/>
              <w:szCs w:val="21"/>
              <w:u w:val="none"/>
              <w:lang w:val="en-US" w:eastAsia="zh-CN"/>
            </w:rPr>
          </w:rPrChange>
        </w:rPr>
        <w:t>developer tools will automatically create some new files for users:JS,JSON,WXSS,WXML.</w:t>
      </w:r>
      <w:r>
        <w:rPr>
          <w:rFonts w:hint="default" w:ascii="Times New Roman" w:hAnsi="Times New Roman" w:cs="Times New Roman"/>
          <w:b w:val="0"/>
          <w:bCs/>
          <w:sz w:val="21"/>
          <w:szCs w:val="21"/>
          <w:u w:val="none"/>
          <w:lang w:val="en-US" w:eastAsia="zh-CN"/>
          <w:rPrChange w:id="643"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44" w:author="jh" w:date="2021-05-07T15:23:56Z">
            <w:rPr>
              <w:rFonts w:hint="eastAsia" w:ascii="宋体" w:hAnsi="宋体" w:eastAsia="宋体" w:cs="宋体"/>
              <w:b w:val="0"/>
              <w:bCs/>
              <w:sz w:val="21"/>
              <w:szCs w:val="21"/>
              <w:u w:val="none"/>
              <w:lang w:val="en-US" w:eastAsia="zh-CN"/>
            </w:rPr>
          </w:rPrChange>
        </w:rPr>
        <w:t>These files are the file structures that must be included in each page, you can create a new</w:t>
      </w:r>
      <w:r>
        <w:rPr>
          <w:rFonts w:hint="default" w:ascii="Times New Roman" w:hAnsi="Times New Roman" w:cs="Times New Roman"/>
          <w:b w:val="0"/>
          <w:bCs/>
          <w:sz w:val="21"/>
          <w:szCs w:val="21"/>
          <w:u w:val="none"/>
          <w:lang w:val="en-US" w:eastAsia="zh-CN"/>
          <w:rPrChange w:id="645"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46" w:author="jh" w:date="2021-05-07T15:23:56Z">
            <w:rPr>
              <w:rFonts w:hint="eastAsia" w:ascii="宋体" w:hAnsi="宋体" w:eastAsia="宋体" w:cs="宋体"/>
              <w:b w:val="0"/>
              <w:bCs/>
              <w:sz w:val="21"/>
              <w:szCs w:val="21"/>
              <w:u w:val="none"/>
              <w:lang w:val="en-US" w:eastAsia="zh-CN"/>
            </w:rPr>
          </w:rPrChange>
        </w:rPr>
        <w:t>content according to your own needs}l2j.</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647"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648" w:author="jh" w:date="2021-05-07T15:23:56Z">
            <w:rPr>
              <w:rFonts w:hint="eastAsia" w:ascii="宋体" w:hAnsi="宋体" w:eastAsia="宋体" w:cs="宋体"/>
              <w:b w:val="0"/>
              <w:bCs/>
              <w:sz w:val="21"/>
              <w:szCs w:val="21"/>
              <w:u w:val="none"/>
              <w:lang w:val="en-US" w:eastAsia="zh-CN"/>
            </w:rPr>
          </w:rPrChange>
        </w:rPr>
        <w:t xml:space="preserve">  </w:t>
      </w:r>
      <w:r>
        <w:rPr>
          <w:rFonts w:hint="default" w:ascii="Times New Roman" w:hAnsi="Times New Roman" w:cs="Times New Roman"/>
          <w:b w:val="0"/>
          <w:bCs/>
          <w:sz w:val="21"/>
          <w:szCs w:val="21"/>
          <w:u w:val="none"/>
          <w:lang w:val="en-US" w:eastAsia="zh-CN"/>
          <w:rPrChange w:id="649"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50" w:author="jh" w:date="2021-05-07T15:23:56Z">
            <w:rPr>
              <w:rFonts w:hint="eastAsia" w:ascii="宋体" w:hAnsi="宋体" w:eastAsia="宋体" w:cs="宋体"/>
              <w:b w:val="0"/>
              <w:bCs/>
              <w:sz w:val="21"/>
              <w:szCs w:val="21"/>
              <w:u w:val="none"/>
              <w:lang w:val="en-US" w:eastAsia="zh-CN"/>
            </w:rPr>
          </w:rPrChange>
        </w:rPr>
        <w:t>The following three files must exist in the root directory of the project. These three files</w:t>
      </w:r>
      <w:r>
        <w:rPr>
          <w:rFonts w:hint="default" w:ascii="Times New Roman" w:hAnsi="Times New Roman" w:cs="Times New Roman"/>
          <w:b w:val="0"/>
          <w:bCs/>
          <w:sz w:val="21"/>
          <w:szCs w:val="21"/>
          <w:u w:val="none"/>
          <w:lang w:val="en-US" w:eastAsia="zh-CN"/>
          <w:rPrChange w:id="651"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52" w:author="jh" w:date="2021-05-07T15:23:56Z">
            <w:rPr>
              <w:rFonts w:hint="eastAsia" w:ascii="宋体" w:hAnsi="宋体" w:eastAsia="宋体" w:cs="宋体"/>
              <w:b w:val="0"/>
              <w:bCs/>
              <w:sz w:val="21"/>
              <w:szCs w:val="21"/>
              <w:u w:val="none"/>
              <w:lang w:val="en-US" w:eastAsia="zh-CN"/>
            </w:rPr>
          </w:rPrChange>
        </w:rPr>
        <w:t>are the main components of the applet. The following is shown in the form of a table: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653" w:author="jh" w:date="2021-05-07T15:23:56Z">
            <w:rPr>
              <w:rFonts w:hint="eastAsia" w:ascii="宋体" w:hAnsi="宋体" w:eastAsia="宋体" w:cs="宋体"/>
              <w:b w:val="0"/>
              <w:bCs/>
              <w:sz w:val="21"/>
              <w:szCs w:val="21"/>
              <w:u w:val="none"/>
              <w:lang w:val="en-US" w:eastAsia="zh-CN"/>
            </w:rPr>
          </w:rPrChange>
        </w:rPr>
      </w:pPr>
      <w:r>
        <w:drawing>
          <wp:inline distT="0" distB="0" distL="114300" distR="114300">
            <wp:extent cx="5756910" cy="2045970"/>
            <wp:effectExtent l="0" t="0" r="3810"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78"/>
                    <a:stretch>
                      <a:fillRect/>
                    </a:stretch>
                  </pic:blipFill>
                  <pic:spPr>
                    <a:xfrm>
                      <a:off x="0" y="0"/>
                      <a:ext cx="5756910" cy="204597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654" w:author="jh" w:date="2021-05-07T15:23:56Z">
            <w:rPr>
              <w:rFonts w:hint="eastAsia" w:ascii="宋体" w:hAnsi="宋体" w:eastAsia="宋体" w:cs="宋体"/>
              <w:b w:val="0"/>
              <w:bCs/>
              <w:sz w:val="21"/>
              <w:szCs w:val="21"/>
              <w:u w:val="none"/>
              <w:lang w:val="en-US" w:eastAsia="zh-CN"/>
            </w:rPr>
          </w:rPrChange>
        </w:rPr>
      </w:pPr>
      <w:r>
        <w:rPr>
          <w:rFonts w:hint="default" w:ascii="Times New Roman" w:hAnsi="Times New Roman" w:eastAsia="宋体" w:cs="Times New Roman"/>
          <w:b w:val="0"/>
          <w:bCs/>
          <w:sz w:val="21"/>
          <w:szCs w:val="21"/>
          <w:u w:val="none"/>
          <w:lang w:val="en-US" w:eastAsia="zh-CN"/>
          <w:rPrChange w:id="655" w:author="jh" w:date="2021-05-07T15:23:56Z">
            <w:rPr>
              <w:rFonts w:hint="eastAsia" w:ascii="宋体" w:hAnsi="宋体" w:eastAsia="宋体" w:cs="宋体"/>
              <w:b w:val="0"/>
              <w:bCs/>
              <w:sz w:val="21"/>
              <w:szCs w:val="21"/>
              <w:u w:val="none"/>
              <w:lang w:val="en-US" w:eastAsia="zh-CN"/>
            </w:rPr>
          </w:rPrChange>
        </w:rPr>
        <w:t xml:space="preserve">  </w:t>
      </w:r>
      <w:r>
        <w:rPr>
          <w:rFonts w:hint="default" w:ascii="Times New Roman" w:hAnsi="Times New Roman" w:cs="Times New Roman"/>
          <w:b w:val="0"/>
          <w:bCs/>
          <w:sz w:val="21"/>
          <w:szCs w:val="21"/>
          <w:u w:val="none"/>
          <w:lang w:val="en-US" w:eastAsia="zh-CN"/>
          <w:rPrChange w:id="656" w:author="jh" w:date="2021-05-07T15:23:56Z">
            <w:rPr>
              <w:rFonts w:hint="eastAsia" w:ascii="宋体" w:hAnsi="宋体" w:cs="宋体"/>
              <w:b w:val="0"/>
              <w:bCs/>
              <w:sz w:val="21"/>
              <w:szCs w:val="21"/>
              <w:u w:val="none"/>
              <w:lang w:val="en-US" w:eastAsia="zh-CN"/>
            </w:rPr>
          </w:rPrChange>
        </w:rPr>
        <w:t xml:space="preserve">  </w:t>
      </w:r>
      <w:r>
        <w:rPr>
          <w:rFonts w:hint="default" w:ascii="Times New Roman" w:hAnsi="Times New Roman" w:eastAsia="宋体" w:cs="Times New Roman"/>
          <w:b w:val="0"/>
          <w:bCs/>
          <w:sz w:val="21"/>
          <w:szCs w:val="21"/>
          <w:u w:val="none"/>
          <w:lang w:val="en-US" w:eastAsia="zh-CN"/>
          <w:rPrChange w:id="657" w:author="jh" w:date="2021-05-07T15:23:56Z">
            <w:rPr>
              <w:rFonts w:hint="eastAsia" w:ascii="宋体" w:hAnsi="宋体" w:eastAsia="宋体" w:cs="宋体"/>
              <w:b w:val="0"/>
              <w:bCs/>
              <w:sz w:val="21"/>
              <w:szCs w:val="21"/>
              <w:u w:val="none"/>
              <w:lang w:val="en-US" w:eastAsia="zh-CN"/>
            </w:rPr>
          </w:rPrChange>
        </w:rPr>
        <w:t>The front page of each applet consists of the following four files. Some files are required,but some files are optional. The following is listed in the form of a table: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jc w:val="both"/>
        <w:textAlignment w:val="auto"/>
        <w:outlineLvl w:val="9"/>
        <w:rPr>
          <w:rFonts w:hint="default" w:ascii="Times New Roman" w:hAnsi="Times New Roman" w:eastAsia="宋体" w:cs="Times New Roman"/>
          <w:b w:val="0"/>
          <w:bCs/>
          <w:sz w:val="21"/>
          <w:szCs w:val="21"/>
          <w:u w:val="none"/>
          <w:lang w:val="en-US" w:eastAsia="zh-CN"/>
          <w:rPrChange w:id="658" w:author="jh" w:date="2021-05-07T15:23:56Z">
            <w:rPr>
              <w:rFonts w:hint="eastAsia" w:ascii="宋体" w:hAnsi="宋体" w:eastAsia="宋体" w:cs="宋体"/>
              <w:b w:val="0"/>
              <w:bCs/>
              <w:sz w:val="21"/>
              <w:szCs w:val="21"/>
              <w:u w:val="none"/>
              <w:lang w:val="en-US" w:eastAsia="zh-CN"/>
            </w:rPr>
          </w:rPrChange>
        </w:rPr>
      </w:pPr>
      <w:r>
        <w:drawing>
          <wp:inline distT="0" distB="0" distL="114300" distR="114300">
            <wp:extent cx="5751830" cy="1875790"/>
            <wp:effectExtent l="0" t="0" r="8890" b="1397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79"/>
                    <a:stretch>
                      <a:fillRect/>
                    </a:stretch>
                  </pic:blipFill>
                  <pic:spPr>
                    <a:xfrm>
                      <a:off x="0" y="0"/>
                      <a:ext cx="5751830" cy="187579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.js responsible for network processing and page logic.</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.wxml and wxss co</w:t>
      </w:r>
      <w:r>
        <w:rPr>
          <w:rFonts w:hint="eastAsia"/>
          <w:b w:val="0"/>
          <w:bCs/>
          <w:sz w:val="21"/>
          <w:szCs w:val="21"/>
          <w:u w:val="none"/>
          <w:lang w:val="en-US" w:eastAsia="zh-CN"/>
        </w:rPr>
        <w:t>-</w:t>
      </w:r>
      <w:r>
        <w:rPr>
          <w:rFonts w:hint="default"/>
          <w:b w:val="0"/>
          <w:bCs/>
          <w:sz w:val="21"/>
          <w:szCs w:val="21"/>
          <w:u w:val="none"/>
          <w:lang w:val="en-US" w:eastAsia="zh-CN"/>
        </w:rPr>
        <w:t>render the page, their function are the same as HTML, CSS.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2.1.2  MINA frame structure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MINA is not a app, which is a framework defined by the WeChat team for small program</w:t>
      </w:r>
      <w:r>
        <w:rPr>
          <w:rFonts w:hint="eastAsia"/>
          <w:b w:val="0"/>
          <w:bCs/>
          <w:sz w:val="21"/>
          <w:szCs w:val="21"/>
          <w:u w:val="none"/>
          <w:lang w:val="en-US" w:eastAsia="zh-CN"/>
        </w:rPr>
        <w:t xml:space="preserve"> </w:t>
      </w:r>
      <w:r>
        <w:rPr>
          <w:rFonts w:hint="default"/>
          <w:b w:val="0"/>
          <w:bCs/>
          <w:sz w:val="21"/>
          <w:szCs w:val="21"/>
          <w:u w:val="none"/>
          <w:lang w:val="en-US" w:eastAsia="zh-CN"/>
        </w:rPr>
        <w:t>development, named MINA framework. At the heart of the MINA framework is a responsive</w:t>
      </w:r>
      <w:r>
        <w:rPr>
          <w:rFonts w:hint="eastAsia"/>
          <w:b w:val="0"/>
          <w:bCs/>
          <w:sz w:val="21"/>
          <w:szCs w:val="21"/>
          <w:u w:val="none"/>
          <w:lang w:val="en-US" w:eastAsia="zh-CN"/>
        </w:rPr>
        <w:t xml:space="preserve"> </w:t>
      </w:r>
      <w:r>
        <w:rPr>
          <w:rFonts w:hint="default"/>
          <w:b w:val="0"/>
          <w:bCs/>
          <w:sz w:val="21"/>
          <w:szCs w:val="21"/>
          <w:u w:val="none"/>
          <w:lang w:val="en-US" w:eastAsia="zh-CN"/>
        </w:rPr>
        <w:t>data binding system that encapsulates the file system, network communication, task management, and data security provided by the WeChat client, providing a full set of JavaScript</w:t>
      </w:r>
      <w:r>
        <w:rPr>
          <w:rFonts w:hint="eastAsia"/>
          <w:b w:val="0"/>
          <w:bCs/>
          <w:sz w:val="21"/>
          <w:szCs w:val="21"/>
          <w:u w:val="none"/>
          <w:lang w:val="en-US" w:eastAsia="zh-CN"/>
        </w:rPr>
        <w:t xml:space="preserve"> </w:t>
      </w:r>
      <w:r>
        <w:rPr>
          <w:rFonts w:hint="default"/>
          <w:b w:val="0"/>
          <w:bCs/>
          <w:sz w:val="21"/>
          <w:szCs w:val="21"/>
          <w:u w:val="none"/>
          <w:lang w:val="en-US" w:eastAsia="zh-CN"/>
        </w:rPr>
        <w:t>APIs to the upper layers, which making developers faster building an application</w:t>
      </w:r>
      <w:r>
        <w:rPr>
          <w:rFonts w:hint="eastAsia"/>
          <w:b w:val="0"/>
          <w:bCs/>
          <w:sz w:val="21"/>
          <w:szCs w:val="21"/>
          <w:u w:val="none"/>
          <w:lang w:val="en-US" w:eastAsia="zh-CN"/>
        </w:rPr>
        <w:t>，</w:t>
      </w:r>
      <w:r>
        <w:rPr>
          <w:rFonts w:hint="default"/>
          <w:b w:val="0"/>
          <w:bCs/>
          <w:sz w:val="21"/>
          <w:szCs w:val="21"/>
          <w:u w:val="none"/>
          <w:lang w:val="en-US" w:eastAsia="zh-CN"/>
        </w:rPr>
        <w:t>andbrings great convenience to developers' development and maintenance. The MINA frame</w:t>
      </w:r>
      <w:r>
        <w:rPr>
          <w:rFonts w:hint="eastAsia"/>
          <w:b w:val="0"/>
          <w:bCs/>
          <w:sz w:val="21"/>
          <w:szCs w:val="21"/>
          <w:u w:val="none"/>
          <w:lang w:val="en-US" w:eastAsia="zh-CN"/>
        </w:rPr>
        <w:t xml:space="preserve"> </w:t>
      </w:r>
      <w:r>
        <w:rPr>
          <w:rFonts w:hint="default"/>
          <w:b w:val="0"/>
          <w:bCs/>
          <w:sz w:val="21"/>
          <w:szCs w:val="21"/>
          <w:u w:val="none"/>
          <w:lang w:val="en-US" w:eastAsia="zh-CN"/>
        </w:rPr>
        <w:t>diagram is as Figure 2.1</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drawing>
          <wp:inline distT="0" distB="0" distL="114300" distR="114300">
            <wp:extent cx="5757545" cy="3609975"/>
            <wp:effectExtent l="0" t="0" r="3175" b="190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80"/>
                    <a:stretch>
                      <a:fillRect/>
                    </a:stretch>
                  </pic:blipFill>
                  <pic:spPr>
                    <a:xfrm>
                      <a:off x="0" y="0"/>
                      <a:ext cx="5757545" cy="36099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 xml:space="preserve">  As can be seen from the Figure2.1:the framework of the applet mainly consists of two</w:t>
      </w:r>
      <w:r>
        <w:rPr>
          <w:rFonts w:hint="eastAsia"/>
          <w:b w:val="0"/>
          <w:bCs/>
          <w:sz w:val="21"/>
          <w:szCs w:val="21"/>
          <w:u w:val="none"/>
          <w:lang w:val="en-US" w:eastAsia="zh-CN"/>
        </w:rPr>
        <w:t xml:space="preserve"> </w:t>
      </w:r>
      <w:r>
        <w:rPr>
          <w:rFonts w:hint="default"/>
          <w:b w:val="0"/>
          <w:bCs/>
          <w:sz w:val="21"/>
          <w:szCs w:val="21"/>
          <w:u w:val="none"/>
          <w:lang w:val="en-US" w:eastAsia="zh-CN"/>
        </w:rPr>
        <w:t>parts: the view layer and the logic layer. To present a nice interface on the front end, the</w:t>
      </w:r>
      <w:r>
        <w:rPr>
          <w:rFonts w:hint="eastAsia"/>
          <w:b w:val="0"/>
          <w:bCs/>
          <w:sz w:val="21"/>
          <w:szCs w:val="21"/>
          <w:u w:val="none"/>
          <w:lang w:val="en-US" w:eastAsia="zh-CN"/>
        </w:rPr>
        <w:t xml:space="preserve"> </w:t>
      </w:r>
      <w:r>
        <w:rPr>
          <w:rFonts w:hint="default"/>
          <w:b w:val="0"/>
          <w:bCs/>
          <w:sz w:val="21"/>
          <w:szCs w:val="21"/>
          <w:u w:val="none"/>
          <w:lang w:val="en-US" w:eastAsia="zh-CN"/>
        </w:rPr>
        <w:t>MINA framework provides wxml and wxss files and a set of basic components, wxml and</w:t>
      </w:r>
      <w:r>
        <w:rPr>
          <w:rFonts w:hint="eastAsia"/>
          <w:b w:val="0"/>
          <w:bCs/>
          <w:sz w:val="21"/>
          <w:szCs w:val="21"/>
          <w:u w:val="none"/>
          <w:lang w:val="en-US" w:eastAsia="zh-CN"/>
        </w:rPr>
        <w:t xml:space="preserve"> </w:t>
      </w:r>
      <w:r>
        <w:rPr>
          <w:rFonts w:hint="default"/>
          <w:b w:val="0"/>
          <w:bCs/>
          <w:sz w:val="21"/>
          <w:szCs w:val="21"/>
          <w:u w:val="none"/>
          <w:lang w:val="en-US" w:eastAsia="zh-CN"/>
        </w:rPr>
        <w:t>wxss similar to html tags and css styles. APPService is the service center of MINA .It is</w:t>
      </w:r>
      <w:r>
        <w:rPr>
          <w:rFonts w:hint="eastAsia"/>
          <w:b w:val="0"/>
          <w:bCs/>
          <w:sz w:val="21"/>
          <w:szCs w:val="21"/>
          <w:u w:val="none"/>
          <w:lang w:val="en-US" w:eastAsia="zh-CN"/>
        </w:rPr>
        <w:t xml:space="preserve"> </w:t>
      </w:r>
      <w:r>
        <w:rPr>
          <w:rFonts w:hint="default"/>
          <w:b w:val="0"/>
          <w:bCs/>
          <w:sz w:val="21"/>
          <w:szCs w:val="21"/>
          <w:u w:val="none"/>
          <w:lang w:val="en-US" w:eastAsia="zh-CN"/>
        </w:rPr>
        <w:t>enabled by the WeChat client to enable the asynchronous thread to load and、separately.The data required for the~surface rendering and the page interaction processing logic</w:t>
      </w:r>
      <w:r>
        <w:rPr>
          <w:rFonts w:hint="eastAsia"/>
          <w:b w:val="0"/>
          <w:bCs/>
          <w:sz w:val="21"/>
          <w:szCs w:val="21"/>
          <w:u w:val="none"/>
          <w:lang w:val="en-US" w:eastAsia="zh-CN"/>
        </w:rPr>
        <w:t xml:space="preserve"> </w:t>
      </w:r>
      <w:r>
        <w:rPr>
          <w:rFonts w:hint="default"/>
          <w:b w:val="0"/>
          <w:bCs/>
          <w:sz w:val="21"/>
          <w:szCs w:val="21"/>
          <w:u w:val="none"/>
          <w:lang w:val="en-US" w:eastAsia="zh-CN"/>
        </w:rPr>
        <w:t>are implemented in the APPService. The logic layer uses JavaScript to write interaction</w:t>
      </w:r>
      <w:r>
        <w:rPr>
          <w:rFonts w:hint="eastAsia"/>
          <w:b w:val="0"/>
          <w:bCs/>
          <w:sz w:val="21"/>
          <w:szCs w:val="21"/>
          <w:u w:val="none"/>
          <w:lang w:val="en-US" w:eastAsia="zh-CN"/>
        </w:rPr>
        <w:t xml:space="preserve"> </w:t>
      </w:r>
      <w:r>
        <w:rPr>
          <w:rFonts w:hint="default"/>
          <w:b w:val="0"/>
          <w:bCs/>
          <w:sz w:val="21"/>
          <w:szCs w:val="21"/>
          <w:u w:val="none"/>
          <w:lang w:val="en-US" w:eastAsia="zh-CN"/>
        </w:rPr>
        <w:t>logic, network requests, and data processing, but since the CIS structure is different from the</w:t>
      </w:r>
      <w:r>
        <w:rPr>
          <w:rFonts w:hint="eastAsia"/>
          <w:b w:val="0"/>
          <w:bCs/>
          <w:sz w:val="21"/>
          <w:szCs w:val="21"/>
          <w:u w:val="none"/>
          <w:lang w:val="en-US" w:eastAsia="zh-CN"/>
        </w:rPr>
        <w:t xml:space="preserve"> </w:t>
      </w:r>
      <w:r>
        <w:rPr>
          <w:rFonts w:hint="default"/>
          <w:b w:val="0"/>
          <w:bCs/>
          <w:sz w:val="21"/>
          <w:szCs w:val="21"/>
          <w:u w:val="none"/>
          <w:lang w:val="en-US" w:eastAsia="zh-CN"/>
        </w:rPr>
        <w:t>B/S structure, many of the features of JavaScript in the web cannot be used. For example:</w:t>
      </w:r>
      <w:r>
        <w:rPr>
          <w:rFonts w:hint="eastAsia"/>
          <w:b w:val="0"/>
          <w:bCs/>
          <w:sz w:val="21"/>
          <w:szCs w:val="21"/>
          <w:u w:val="none"/>
          <w:lang w:val="en-US" w:eastAsia="zh-CN"/>
        </w:rPr>
        <w:t xml:space="preserve"> </w:t>
      </w:r>
      <w:r>
        <w:rPr>
          <w:rFonts w:hint="default"/>
          <w:b w:val="0"/>
          <w:bCs/>
          <w:sz w:val="21"/>
          <w:szCs w:val="21"/>
          <w:u w:val="none"/>
          <w:lang w:val="en-US" w:eastAsia="zh-CN"/>
        </w:rPr>
        <w:t>document, window, etc. The MINA framework also provides event-related properties such as</w:t>
      </w:r>
      <w:r>
        <w:rPr>
          <w:rFonts w:hint="eastAsia"/>
          <w:b w:val="0"/>
          <w:bCs/>
          <w:sz w:val="21"/>
          <w:szCs w:val="21"/>
          <w:u w:val="none"/>
          <w:lang w:val="en-US" w:eastAsia="zh-CN"/>
        </w:rPr>
        <w:t xml:space="preserve"> </w:t>
      </w:r>
      <w:r>
        <w:rPr>
          <w:rFonts w:hint="default"/>
          <w:b w:val="0"/>
          <w:bCs/>
          <w:sz w:val="21"/>
          <w:szCs w:val="21"/>
          <w:u w:val="none"/>
          <w:lang w:val="en-US" w:eastAsia="zh-CN"/>
        </w:rPr>
        <w:t>bindtap and bindtouchstart for the page, which makes the data and view very simple to keep</w:t>
      </w:r>
      <w:r>
        <w:rPr>
          <w:rFonts w:hint="eastAsia"/>
          <w:b w:val="0"/>
          <w:bCs/>
          <w:sz w:val="21"/>
          <w:szCs w:val="21"/>
          <w:u w:val="none"/>
          <w:lang w:val="en-US" w:eastAsia="zh-CN"/>
        </w:rPr>
        <w:t xml:space="preserve"> </w:t>
      </w:r>
      <w:r>
        <w:rPr>
          <w:rFonts w:hint="default"/>
          <w:b w:val="0"/>
          <w:bCs/>
          <w:sz w:val="21"/>
          <w:szCs w:val="21"/>
          <w:u w:val="none"/>
          <w:lang w:val="en-US" w:eastAsia="zh-CN"/>
        </w:rPr>
        <w:t>in sync. When doing data modification, you only need to change the data in the logical layer,and the view layer will respond to the update. Developers only need to register page routing,methods, and lifecycle functions into the framework, and all other complex operations will</w:t>
      </w:r>
      <w:r>
        <w:rPr>
          <w:rFonts w:hint="eastAsia"/>
          <w:b w:val="0"/>
          <w:bCs/>
          <w:sz w:val="21"/>
          <w:szCs w:val="21"/>
          <w:u w:val="none"/>
          <w:lang w:val="en-US" w:eastAsia="zh-CN"/>
        </w:rPr>
        <w:t xml:space="preserve"> </w:t>
      </w:r>
      <w:r>
        <w:rPr>
          <w:rFonts w:hint="default"/>
          <w:b w:val="0"/>
          <w:bCs/>
          <w:sz w:val="21"/>
          <w:szCs w:val="21"/>
          <w:u w:val="none"/>
          <w:lang w:val="en-US" w:eastAsia="zh-CN"/>
        </w:rPr>
        <w:t>be handled</w:t>
      </w:r>
      <w:r>
        <w:rPr>
          <w:rFonts w:hint="eastAsia"/>
          <w:b w:val="0"/>
          <w:bCs/>
          <w:sz w:val="21"/>
          <w:szCs w:val="21"/>
          <w:u w:val="none"/>
          <w:lang w:val="en-US" w:eastAsia="zh-CN"/>
        </w:rPr>
        <w:t xml:space="preserve"> by </w:t>
      </w:r>
      <w:r>
        <w:rPr>
          <w:rFonts w:hint="default"/>
          <w:b w:val="0"/>
          <w:bCs/>
          <w:sz w:val="21"/>
          <w:szCs w:val="21"/>
          <w:u w:val="none"/>
          <w:lang w:val="en-US" w:eastAsia="zh-CN"/>
        </w:rPr>
        <w:t>the framework.</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2.1.3  WeCha</w:t>
      </w:r>
      <w:r>
        <w:rPr>
          <w:rFonts w:hint="eastAsia"/>
          <w:b w:val="0"/>
          <w:bCs/>
          <w:sz w:val="21"/>
          <w:szCs w:val="21"/>
          <w:u w:val="none"/>
          <w:lang w:val="en-US" w:eastAsia="zh-CN"/>
        </w:rPr>
        <w:t>t</w:t>
      </w:r>
      <w:r>
        <w:rPr>
          <w:rFonts w:hint="default"/>
          <w:b w:val="0"/>
          <w:bCs/>
          <w:sz w:val="21"/>
          <w:szCs w:val="21"/>
          <w:u w:val="none"/>
          <w:lang w:val="en-US" w:eastAsia="zh-CN"/>
        </w:rPr>
        <w:t xml:space="preserve"> developer Tools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As mentioned in the first section, the main body of each page is generally composed of three</w:t>
      </w:r>
      <w:r>
        <w:rPr>
          <w:rFonts w:hint="eastAsia"/>
          <w:b w:val="0"/>
          <w:bCs/>
          <w:sz w:val="21"/>
          <w:szCs w:val="21"/>
          <w:u w:val="none"/>
          <w:lang w:val="en-US" w:eastAsia="zh-CN"/>
        </w:rPr>
        <w:t xml:space="preserve"> </w:t>
      </w:r>
      <w:r>
        <w:rPr>
          <w:rFonts w:hint="default"/>
          <w:b w:val="0"/>
          <w:bCs/>
          <w:sz w:val="21"/>
          <w:szCs w:val="21"/>
          <w:u w:val="none"/>
          <w:lang w:val="en-US" w:eastAsia="zh-CN"/>
        </w:rPr>
        <w:t>files,to be exact, four essential documents:JS,JSON,WXSS,W}}VIL.JSON file can be empty.If you want the front-end interface to be beautiful, you need to have a wxss file to render the</w:t>
      </w:r>
      <w:r>
        <w:rPr>
          <w:rFonts w:hint="eastAsia"/>
          <w:b w:val="0"/>
          <w:bCs/>
          <w:sz w:val="21"/>
          <w:szCs w:val="21"/>
          <w:u w:val="none"/>
          <w:lang w:val="en-US" w:eastAsia="zh-CN"/>
        </w:rPr>
        <w:t xml:space="preserve"> </w:t>
      </w:r>
      <w:r>
        <w:rPr>
          <w:rFonts w:hint="default"/>
          <w:b w:val="0"/>
          <w:bCs/>
          <w:sz w:val="21"/>
          <w:szCs w:val="21"/>
          <w:u w:val="none"/>
          <w:lang w:val="en-US" w:eastAsia="zh-CN"/>
        </w:rPr>
        <w:t>page.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 xml:space="preserve"> </w:t>
      </w:r>
      <w:r>
        <w:rPr>
          <w:rFonts w:hint="eastAsia"/>
          <w:b w:val="0"/>
          <w:bCs/>
          <w:sz w:val="21"/>
          <w:szCs w:val="21"/>
          <w:u w:val="none"/>
          <w:lang w:val="en-US" w:eastAsia="zh-CN"/>
        </w:rPr>
        <w:t xml:space="preserve"> </w:t>
      </w:r>
      <w:r>
        <w:rPr>
          <w:rFonts w:hint="default"/>
          <w:b w:val="0"/>
          <w:bCs/>
          <w:sz w:val="21"/>
          <w:szCs w:val="21"/>
          <w:u w:val="none"/>
          <w:lang w:val="en-US" w:eastAsia="zh-CN"/>
        </w:rPr>
        <w:t xml:space="preserve"> This system uses WeChat developer tools to develop, WeChat public platform provides</w:t>
      </w:r>
      <w:r>
        <w:rPr>
          <w:rFonts w:hint="eastAsia"/>
          <w:b w:val="0"/>
          <w:bCs/>
          <w:sz w:val="21"/>
          <w:szCs w:val="21"/>
          <w:u w:val="none"/>
          <w:lang w:val="en-US" w:eastAsia="zh-CN"/>
        </w:rPr>
        <w:t xml:space="preserve"> </w:t>
      </w:r>
      <w:r>
        <w:rPr>
          <w:rFonts w:hint="default"/>
          <w:b w:val="0"/>
          <w:bCs/>
          <w:sz w:val="21"/>
          <w:szCs w:val="21"/>
          <w:u w:val="none"/>
          <w:lang w:val="en-US" w:eastAsia="zh-CN"/>
        </w:rPr>
        <w:t>detailed</w:t>
      </w:r>
      <w:r>
        <w:rPr>
          <w:rFonts w:hint="eastAsia"/>
          <w:b w:val="0"/>
          <w:bCs/>
          <w:sz w:val="21"/>
          <w:szCs w:val="21"/>
          <w:u w:val="none"/>
          <w:lang w:val="en-US" w:eastAsia="zh-CN"/>
        </w:rPr>
        <w:t xml:space="preserve"> </w:t>
      </w:r>
      <w:r>
        <w:rPr>
          <w:rFonts w:hint="default"/>
          <w:b w:val="0"/>
          <w:bCs/>
          <w:sz w:val="21"/>
          <w:szCs w:val="21"/>
          <w:u w:val="none"/>
          <w:lang w:val="en-US" w:eastAsia="zh-CN"/>
        </w:rPr>
        <w:t>tutorials:from the registration of a AppD to the release of the small program</w:t>
      </w:r>
      <w:r>
        <w:rPr>
          <w:rFonts w:hint="eastAsia"/>
          <w:b w:val="0"/>
          <w:bCs/>
          <w:sz w:val="21"/>
          <w:szCs w:val="21"/>
          <w:u w:val="none"/>
          <w:lang w:val="en-US" w:eastAsia="zh-CN"/>
        </w:rPr>
        <w:t xml:space="preserve"> </w:t>
      </w:r>
      <w:r>
        <w:rPr>
          <w:rFonts w:hint="default"/>
          <w:b w:val="0"/>
          <w:bCs/>
          <w:sz w:val="21"/>
          <w:szCs w:val="21"/>
          <w:u w:val="none"/>
          <w:lang w:val="en-US" w:eastAsia="zh-CN"/>
        </w:rPr>
        <w:t>after completion, users can begin their development only by applying for a mini programe</w:t>
      </w:r>
      <w:r>
        <w:rPr>
          <w:rFonts w:hint="eastAsia"/>
          <w:b w:val="0"/>
          <w:bCs/>
          <w:sz w:val="21"/>
          <w:szCs w:val="21"/>
          <w:u w:val="none"/>
          <w:lang w:val="en-US" w:eastAsia="zh-CN"/>
        </w:rPr>
        <w:t xml:space="preserve"> </w:t>
      </w:r>
      <w:r>
        <w:rPr>
          <w:rFonts w:hint="default"/>
          <w:b w:val="0"/>
          <w:bCs/>
          <w:sz w:val="21"/>
          <w:szCs w:val="21"/>
          <w:u w:val="none"/>
          <w:lang w:val="en-US" w:eastAsia="zh-CN"/>
        </w:rPr>
        <w:t>id(AppID), each applet has an unique m. during the development, they can view the page</w:t>
      </w:r>
      <w:r>
        <w:rPr>
          <w:rFonts w:hint="eastAsia"/>
          <w:b w:val="0"/>
          <w:bCs/>
          <w:sz w:val="21"/>
          <w:szCs w:val="21"/>
          <w:u w:val="none"/>
          <w:lang w:val="en-US" w:eastAsia="zh-CN"/>
        </w:rPr>
        <w:t xml:space="preserve"> </w:t>
      </w:r>
      <w:r>
        <w:rPr>
          <w:rFonts w:hint="default"/>
          <w:b w:val="0"/>
          <w:bCs/>
          <w:sz w:val="21"/>
          <w:szCs w:val="21"/>
          <w:u w:val="none"/>
          <w:lang w:val="en-US" w:eastAsia="zh-CN"/>
        </w:rPr>
        <w:t>effect in the simulator, and view the return results of the interface in the Console, so that we</w:t>
      </w:r>
      <w:r>
        <w:rPr>
          <w:rFonts w:hint="eastAsia"/>
          <w:b w:val="0"/>
          <w:bCs/>
          <w:sz w:val="21"/>
          <w:szCs w:val="21"/>
          <w:u w:val="none"/>
          <w:lang w:val="en-US" w:eastAsia="zh-CN"/>
        </w:rPr>
        <w:t xml:space="preserve"> </w:t>
      </w:r>
      <w:r>
        <w:rPr>
          <w:rFonts w:hint="default"/>
          <w:b w:val="0"/>
          <w:bCs/>
          <w:sz w:val="21"/>
          <w:szCs w:val="21"/>
          <w:u w:val="none"/>
          <w:lang w:val="en-US" w:eastAsia="zh-CN"/>
        </w:rPr>
        <w:t>can change the code at any time. WeChat Developer tool can use to develop a而ni pragrame,</w:t>
      </w:r>
      <w:r>
        <w:rPr>
          <w:rFonts w:hint="eastAsia"/>
          <w:b w:val="0"/>
          <w:bCs/>
          <w:sz w:val="21"/>
          <w:szCs w:val="21"/>
          <w:u w:val="none"/>
          <w:lang w:val="en-US" w:eastAsia="zh-CN"/>
        </w:rPr>
        <w:t xml:space="preserve"> </w:t>
      </w:r>
      <w:r>
        <w:rPr>
          <w:rFonts w:hint="default"/>
          <w:b w:val="0"/>
          <w:bCs/>
          <w:sz w:val="21"/>
          <w:szCs w:val="21"/>
          <w:u w:val="none"/>
          <w:lang w:val="en-US" w:eastAsia="zh-CN"/>
        </w:rPr>
        <w:t>a small game or a public account page}l'}.The main interface of WeChat Developer Tools is</w:t>
      </w:r>
      <w:r>
        <w:rPr>
          <w:rFonts w:hint="eastAsia"/>
          <w:b w:val="0"/>
          <w:bCs/>
          <w:sz w:val="21"/>
          <w:szCs w:val="21"/>
          <w:u w:val="none"/>
          <w:lang w:val="en-US" w:eastAsia="zh-CN"/>
        </w:rPr>
        <w:t xml:space="preserve"> </w:t>
      </w:r>
      <w:r>
        <w:rPr>
          <w:rFonts w:hint="default"/>
          <w:b w:val="0"/>
          <w:bCs/>
          <w:sz w:val="21"/>
          <w:szCs w:val="21"/>
          <w:u w:val="none"/>
          <w:lang w:val="en-US" w:eastAsia="zh-CN"/>
        </w:rPr>
        <w:t>as Figure 2.2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drawing>
          <wp:inline distT="0" distB="0" distL="114300" distR="114300">
            <wp:extent cx="5759450" cy="3037840"/>
            <wp:effectExtent l="0" t="0" r="1270" b="1016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81"/>
                    <a:stretch>
                      <a:fillRect/>
                    </a:stretch>
                  </pic:blipFill>
                  <pic:spPr>
                    <a:xfrm>
                      <a:off x="0" y="0"/>
                      <a:ext cx="5759450" cy="303784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2.2  System front-end technology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The front-end is an interface that is focused on the user. WeChat provides a set of its</w:t>
      </w:r>
      <w:r>
        <w:rPr>
          <w:rFonts w:hint="eastAsia"/>
          <w:b w:val="0"/>
          <w:bCs/>
          <w:sz w:val="21"/>
          <w:szCs w:val="21"/>
          <w:u w:val="none"/>
          <w:lang w:val="en-US" w:eastAsia="zh-CN"/>
        </w:rPr>
        <w:t xml:space="preserve"> </w:t>
      </w:r>
      <w:r>
        <w:rPr>
          <w:rFonts w:hint="default"/>
          <w:b w:val="0"/>
          <w:bCs/>
          <w:sz w:val="21"/>
          <w:szCs w:val="21"/>
          <w:u w:val="none"/>
          <w:lang w:val="en-US" w:eastAsia="zh-CN"/>
        </w:rPr>
        <w:t>own front-end framework for developing small programs. The front-end and back-end are</w:t>
      </w:r>
      <w:r>
        <w:rPr>
          <w:rFonts w:hint="eastAsia"/>
          <w:b w:val="0"/>
          <w:bCs/>
          <w:sz w:val="21"/>
          <w:szCs w:val="21"/>
          <w:u w:val="none"/>
          <w:lang w:val="en-US" w:eastAsia="zh-CN"/>
        </w:rPr>
        <w:t xml:space="preserve"> </w:t>
      </w:r>
      <w:r>
        <w:rPr>
          <w:rFonts w:hint="default"/>
          <w:b w:val="0"/>
          <w:bCs/>
          <w:sz w:val="21"/>
          <w:szCs w:val="21"/>
          <w:u w:val="none"/>
          <w:lang w:val="en-US" w:eastAsia="zh-CN"/>
        </w:rPr>
        <w:t>separated, so that the front-end development and the back-end development are parallel.</w:t>
      </w:r>
      <w:r>
        <w:rPr>
          <w:rFonts w:hint="eastAsia"/>
          <w:b w:val="0"/>
          <w:bCs/>
          <w:sz w:val="21"/>
          <w:szCs w:val="21"/>
          <w:u w:val="none"/>
          <w:lang w:val="en-US" w:eastAsia="zh-CN"/>
        </w:rPr>
        <w:t xml:space="preserve"> </w:t>
      </w:r>
      <w:r>
        <w:rPr>
          <w:rFonts w:hint="default"/>
          <w:b w:val="0"/>
          <w:bCs/>
          <w:sz w:val="21"/>
          <w:szCs w:val="21"/>
          <w:u w:val="none"/>
          <w:lang w:val="en-US" w:eastAsia="zh-CN"/>
        </w:rPr>
        <w:t>The front-end oaly needs to pay attention to the page display. Focus on business logic and</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improve work efficiency.The development of the front-end mainly includes three aspects:framework,</w:t>
      </w:r>
      <w:r>
        <w:rPr>
          <w:rFonts w:hint="eastAsia"/>
          <w:b w:val="0"/>
          <w:bCs/>
          <w:sz w:val="21"/>
          <w:szCs w:val="21"/>
          <w:u w:val="none"/>
          <w:lang w:val="en-US" w:eastAsia="zh-CN"/>
        </w:rPr>
        <w:t xml:space="preserve"> </w:t>
      </w:r>
      <w:r>
        <w:rPr>
          <w:rFonts w:hint="default"/>
          <w:b w:val="0"/>
          <w:bCs/>
          <w:sz w:val="21"/>
          <w:szCs w:val="21"/>
          <w:u w:val="none"/>
          <w:lang w:val="en-US" w:eastAsia="zh-CN"/>
        </w:rPr>
        <w:t>page display and API interface. The system uses the developer tools to build the</w:t>
      </w:r>
      <w:r>
        <w:rPr>
          <w:rFonts w:hint="eastAsia"/>
          <w:b w:val="0"/>
          <w:bCs/>
          <w:sz w:val="21"/>
          <w:szCs w:val="21"/>
          <w:u w:val="none"/>
          <w:lang w:val="en-US" w:eastAsia="zh-CN"/>
        </w:rPr>
        <w:t xml:space="preserve"> </w:t>
      </w:r>
      <w:r>
        <w:rPr>
          <w:rFonts w:hint="default"/>
          <w:b w:val="0"/>
          <w:bCs/>
          <w:sz w:val="21"/>
          <w:szCs w:val="21"/>
          <w:u w:val="none"/>
          <w:lang w:val="en-US" w:eastAsia="zh-CN"/>
        </w:rPr>
        <w:t>front-end page, mainly by writing the following three files: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 xml:space="preserve">  1 .JavaScript: JavaScript is the most important language for front-end development. The</w:t>
      </w:r>
      <w:r>
        <w:rPr>
          <w:rFonts w:hint="eastAsia"/>
          <w:b w:val="0"/>
          <w:bCs/>
          <w:sz w:val="21"/>
          <w:szCs w:val="21"/>
          <w:u w:val="none"/>
          <w:lang w:val="en-US" w:eastAsia="zh-CN"/>
        </w:rPr>
        <w:t xml:space="preserve"> </w:t>
      </w:r>
      <w:r>
        <w:rPr>
          <w:rFonts w:hint="default"/>
          <w:b w:val="0"/>
          <w:bCs/>
          <w:sz w:val="21"/>
          <w:szCs w:val="21"/>
          <w:u w:val="none"/>
          <w:lang w:val="en-US" w:eastAsia="zh-CN"/>
        </w:rPr>
        <w:t>JS file of the applet is almost the same as the JS function used by the web front-end</w:t>
      </w:r>
      <w:r>
        <w:rPr>
          <w:rFonts w:hint="eastAsia"/>
          <w:b w:val="0"/>
          <w:bCs/>
          <w:sz w:val="21"/>
          <w:szCs w:val="21"/>
          <w:u w:val="none"/>
          <w:lang w:val="en-US" w:eastAsia="zh-CN"/>
        </w:rPr>
        <w:t xml:space="preserve"> </w:t>
      </w:r>
      <w:r>
        <w:rPr>
          <w:rFonts w:hint="default"/>
          <w:b w:val="0"/>
          <w:bCs/>
          <w:sz w:val="21"/>
          <w:szCs w:val="21"/>
          <w:u w:val="none"/>
          <w:lang w:val="en-US" w:eastAsia="zh-CN"/>
        </w:rPr>
        <w:t>development. It can realize the basic functions of the interface, such as: interacting</w:t>
      </w:r>
      <w:r>
        <w:rPr>
          <w:rFonts w:hint="eastAsia"/>
          <w:b w:val="0"/>
          <w:bCs/>
          <w:sz w:val="21"/>
          <w:szCs w:val="21"/>
          <w:u w:val="none"/>
          <w:lang w:val="en-US" w:eastAsia="zh-CN"/>
        </w:rPr>
        <w:t xml:space="preserve"> </w:t>
      </w:r>
      <w:r>
        <w:rPr>
          <w:rFonts w:hint="default"/>
          <w:b w:val="0"/>
          <w:bCs/>
          <w:sz w:val="21"/>
          <w:szCs w:val="21"/>
          <w:u w:val="none"/>
          <w:lang w:val="en-US" w:eastAsia="zh-CN"/>
        </w:rPr>
        <w:t>with the server according to the user's operation, and modifying the information. Etc.but the JS file of the applet adds some API interfaces of WeChat}19}.For example,developers can easily call WeChat's sweep or WeChat payment function, and remove</w:t>
      </w:r>
      <w:r>
        <w:rPr>
          <w:rFonts w:hint="eastAsia"/>
          <w:b w:val="0"/>
          <w:bCs/>
          <w:sz w:val="21"/>
          <w:szCs w:val="21"/>
          <w:u w:val="none"/>
          <w:lang w:val="en-US" w:eastAsia="zh-CN"/>
        </w:rPr>
        <w:t xml:space="preserve"> </w:t>
      </w:r>
      <w:r>
        <w:rPr>
          <w:rFonts w:hint="default"/>
          <w:b w:val="0"/>
          <w:bCs/>
          <w:sz w:val="21"/>
          <w:szCs w:val="21"/>
          <w:u w:val="none"/>
          <w:lang w:val="en-US" w:eastAsia="zh-CN"/>
        </w:rPr>
        <w:t>some unnecessary functions, such as DOM}2o}.</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210" w:firstLineChars="1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2. WXML: WXML is a set of components provided by the MINA framework that implements the overall structure of the page, similar to HTML. Although WXML and</w:t>
      </w:r>
      <w:r>
        <w:rPr>
          <w:rFonts w:hint="eastAsia"/>
          <w:b w:val="0"/>
          <w:bCs/>
          <w:sz w:val="21"/>
          <w:szCs w:val="21"/>
          <w:u w:val="none"/>
          <w:lang w:val="en-US" w:eastAsia="zh-CN"/>
        </w:rPr>
        <w:t xml:space="preserve"> </w:t>
      </w:r>
      <w:r>
        <w:rPr>
          <w:rFonts w:hint="default"/>
          <w:b w:val="0"/>
          <w:bCs/>
          <w:sz w:val="21"/>
          <w:szCs w:val="21"/>
          <w:u w:val="none"/>
          <w:lang w:val="en-US" w:eastAsia="zh-CN"/>
        </w:rPr>
        <w:t>HTML functions are similar, there are still big differences between the two. Use a</w:t>
      </w:r>
      <w:r>
        <w:rPr>
          <w:rFonts w:hint="eastAsia"/>
          <w:b w:val="0"/>
          <w:bCs/>
          <w:sz w:val="21"/>
          <w:szCs w:val="21"/>
          <w:u w:val="none"/>
          <w:lang w:val="en-US" w:eastAsia="zh-CN"/>
        </w:rPr>
        <w:t xml:space="preserve"> </w:t>
      </w:r>
      <w:r>
        <w:rPr>
          <w:rFonts w:hint="default"/>
          <w:b w:val="0"/>
          <w:bCs/>
          <w:sz w:val="21"/>
          <w:szCs w:val="21"/>
          <w:u w:val="none"/>
          <w:lang w:val="en-US" w:eastAsia="zh-CN"/>
        </w:rPr>
        <w:t>table to compare WX</w:t>
      </w:r>
      <w:r>
        <w:rPr>
          <w:rFonts w:hint="eastAsia"/>
          <w:b w:val="0"/>
          <w:bCs/>
          <w:sz w:val="21"/>
          <w:szCs w:val="21"/>
          <w:u w:val="none"/>
          <w:lang w:val="en-US" w:eastAsia="zh-CN"/>
        </w:rPr>
        <w:t>ML</w:t>
      </w:r>
      <w:r>
        <w:rPr>
          <w:rFonts w:hint="default"/>
          <w:b w:val="0"/>
          <w:bCs/>
          <w:sz w:val="21"/>
          <w:szCs w:val="21"/>
          <w:u w:val="none"/>
          <w:lang w:val="en-US" w:eastAsia="zh-CN"/>
        </w:rPr>
        <w:t>. and HTML:</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drawing>
          <wp:inline distT="0" distB="0" distL="114300" distR="114300">
            <wp:extent cx="5758815" cy="2153285"/>
            <wp:effectExtent l="0" t="0" r="1905" b="1079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82"/>
                    <a:stretch>
                      <a:fillRect/>
                    </a:stretch>
                  </pic:blipFill>
                  <pic:spPr>
                    <a:xfrm>
                      <a:off x="0" y="0"/>
                      <a:ext cx="5758815" cy="215328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210" w:firstLineChars="1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3. WXSS is a set of style language provided by the MINA framework to change the</w:t>
      </w:r>
      <w:r>
        <w:rPr>
          <w:rFonts w:hint="eastAsia"/>
          <w:b w:val="0"/>
          <w:bCs/>
          <w:sz w:val="21"/>
          <w:szCs w:val="21"/>
          <w:u w:val="none"/>
          <w:lang w:val="en-US" w:eastAsia="zh-CN"/>
        </w:rPr>
        <w:t xml:space="preserve"> </w:t>
      </w:r>
      <w:r>
        <w:rPr>
          <w:rFonts w:hint="default"/>
          <w:b w:val="0"/>
          <w:bCs/>
          <w:sz w:val="21"/>
          <w:szCs w:val="21"/>
          <w:u w:val="none"/>
          <w:lang w:val="en-US" w:eastAsia="zh-CN"/>
        </w:rPr>
        <w:t>style of the front-end page, making the applet page display more beautiful. There is</w:t>
      </w:r>
      <w:r>
        <w:rPr>
          <w:rFonts w:hint="eastAsia"/>
          <w:b w:val="0"/>
          <w:bCs/>
          <w:sz w:val="21"/>
          <w:szCs w:val="21"/>
          <w:u w:val="none"/>
          <w:lang w:val="en-US" w:eastAsia="zh-CN"/>
        </w:rPr>
        <w:t xml:space="preserve"> </w:t>
      </w:r>
      <w:r>
        <w:rPr>
          <w:rFonts w:hint="default"/>
          <w:b w:val="0"/>
          <w:bCs/>
          <w:sz w:val="21"/>
          <w:szCs w:val="21"/>
          <w:u w:val="none"/>
          <w:lang w:val="en-US" w:eastAsia="zh-CN"/>
        </w:rPr>
        <w:t>no difference in language between WXSS and CSS, and they can be used with each</w:t>
      </w:r>
      <w:r>
        <w:rPr>
          <w:rFonts w:hint="eastAsia"/>
          <w:b w:val="0"/>
          <w:bCs/>
          <w:sz w:val="21"/>
          <w:szCs w:val="21"/>
          <w:u w:val="none"/>
          <w:lang w:val="en-US" w:eastAsia="zh-CN"/>
        </w:rPr>
        <w:t xml:space="preserve"> </w:t>
      </w:r>
      <w:r>
        <w:rPr>
          <w:rFonts w:hint="default"/>
          <w:b w:val="0"/>
          <w:bCs/>
          <w:sz w:val="21"/>
          <w:szCs w:val="21"/>
          <w:u w:val="none"/>
          <w:lang w:val="en-US" w:eastAsia="zh-CN"/>
        </w:rPr>
        <w:t>other.</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2.3  System rear-end technology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For the operation of the user coming from the front end, the background server needs to call</w:t>
      </w:r>
      <w:r>
        <w:rPr>
          <w:rFonts w:hint="eastAsia"/>
          <w:b w:val="0"/>
          <w:bCs/>
          <w:sz w:val="21"/>
          <w:szCs w:val="21"/>
          <w:u w:val="none"/>
          <w:lang w:val="en-US" w:eastAsia="zh-CN"/>
        </w:rPr>
        <w:t xml:space="preserve"> </w:t>
      </w:r>
      <w:r>
        <w:rPr>
          <w:rFonts w:hint="default"/>
          <w:b w:val="0"/>
          <w:bCs/>
          <w:sz w:val="21"/>
          <w:szCs w:val="21"/>
          <w:u w:val="none"/>
          <w:lang w:val="en-US" w:eastAsia="zh-CN"/>
        </w:rPr>
        <w:t>different interfaces to interact with the database and retrieve information from the database.The server is deploying the backend service, and the interaction between the server and</w:t>
      </w:r>
      <w:r>
        <w:rPr>
          <w:rFonts w:hint="eastAsia"/>
          <w:b w:val="0"/>
          <w:bCs/>
          <w:sz w:val="21"/>
          <w:szCs w:val="21"/>
          <w:u w:val="none"/>
          <w:lang w:val="en-US" w:eastAsia="zh-CN"/>
        </w:rPr>
        <w:t xml:space="preserve"> </w:t>
      </w:r>
      <w:r>
        <w:rPr>
          <w:rFonts w:hint="default"/>
          <w:b w:val="0"/>
          <w:bCs/>
          <w:sz w:val="21"/>
          <w:szCs w:val="21"/>
          <w:u w:val="none"/>
          <w:lang w:val="en-US" w:eastAsia="zh-CN"/>
        </w:rPr>
        <w:t>the database is done</w:t>
      </w:r>
      <w:r>
        <w:rPr>
          <w:rFonts w:hint="eastAsia"/>
          <w:b w:val="0"/>
          <w:bCs/>
          <w:sz w:val="21"/>
          <w:szCs w:val="21"/>
          <w:u w:val="none"/>
          <w:lang w:val="en-US" w:eastAsia="zh-CN"/>
        </w:rPr>
        <w:t xml:space="preserve"> by </w:t>
      </w:r>
      <w:r>
        <w:rPr>
          <w:rFonts w:hint="default"/>
          <w:b w:val="0"/>
          <w:bCs/>
          <w:sz w:val="21"/>
          <w:szCs w:val="21"/>
          <w:u w:val="none"/>
          <w:lang w:val="en-US" w:eastAsia="zh-CN"/>
        </w:rPr>
        <w:t>the interface. Therefore, the system uses Spring technology to</w:t>
      </w:r>
      <w:r>
        <w:rPr>
          <w:rFonts w:hint="eastAsia"/>
          <w:b w:val="0"/>
          <w:bCs/>
          <w:sz w:val="21"/>
          <w:szCs w:val="21"/>
          <w:u w:val="none"/>
          <w:lang w:val="en-US" w:eastAsia="zh-CN"/>
        </w:rPr>
        <w:t xml:space="preserve"> </w:t>
      </w:r>
      <w:r>
        <w:rPr>
          <w:rFonts w:hint="default"/>
          <w:b w:val="0"/>
          <w:bCs/>
          <w:sz w:val="21"/>
          <w:szCs w:val="21"/>
          <w:u w:val="none"/>
          <w:lang w:val="en-US" w:eastAsia="zh-CN"/>
        </w:rPr>
        <w:t>develop the back-end server, and the server-side program uses the SSM framework, namely</w:t>
      </w:r>
      <w:r>
        <w:rPr>
          <w:rFonts w:hint="eastAsia"/>
          <w:b w:val="0"/>
          <w:bCs/>
          <w:sz w:val="21"/>
          <w:szCs w:val="21"/>
          <w:u w:val="none"/>
          <w:lang w:val="en-US" w:eastAsia="zh-CN"/>
        </w:rPr>
        <w:t xml:space="preserve"> </w:t>
      </w:r>
      <w:r>
        <w:rPr>
          <w:rFonts w:hint="default"/>
          <w:b w:val="0"/>
          <w:bCs/>
          <w:sz w:val="21"/>
          <w:szCs w:val="21"/>
          <w:u w:val="none"/>
          <w:lang w:val="en-US" w:eastAsia="zh-CN"/>
        </w:rPr>
        <w:t>Spring+SpringMVC+</w:t>
      </w:r>
      <w:r>
        <w:rPr>
          <w:rFonts w:hint="eastAsia"/>
          <w:b w:val="0"/>
          <w:bCs/>
          <w:sz w:val="21"/>
          <w:szCs w:val="21"/>
          <w:u w:val="none"/>
          <w:lang w:val="en-US" w:eastAsia="zh-CN"/>
        </w:rPr>
        <w:t>Myb</w:t>
      </w:r>
      <w:r>
        <w:rPr>
          <w:rFonts w:hint="default"/>
          <w:b w:val="0"/>
          <w:bCs/>
          <w:sz w:val="21"/>
          <w:szCs w:val="21"/>
          <w:u w:val="none"/>
          <w:lang w:val="en-US" w:eastAsia="zh-CN"/>
        </w:rPr>
        <w:t>atis as the business process handler.The SSM framework was</w:t>
      </w:r>
      <w:r>
        <w:rPr>
          <w:rFonts w:hint="eastAsia"/>
          <w:b w:val="0"/>
          <w:bCs/>
          <w:sz w:val="21"/>
          <w:szCs w:val="21"/>
          <w:u w:val="none"/>
          <w:lang w:val="en-US" w:eastAsia="zh-CN"/>
        </w:rPr>
        <w:t xml:space="preserve"> </w:t>
      </w:r>
      <w:r>
        <w:rPr>
          <w:rFonts w:hint="default"/>
          <w:b w:val="0"/>
          <w:bCs/>
          <w:sz w:val="21"/>
          <w:szCs w:val="21"/>
          <w:u w:val="none"/>
          <w:lang w:val="en-US" w:eastAsia="zh-CN"/>
        </w:rPr>
        <w:t>chosen because it is one of the excellent open source frameworks in the BIS mode, which is</w:t>
      </w:r>
      <w:r>
        <w:rPr>
          <w:rFonts w:hint="eastAsia"/>
          <w:b w:val="0"/>
          <w:bCs/>
          <w:sz w:val="21"/>
          <w:szCs w:val="21"/>
          <w:u w:val="none"/>
          <w:lang w:val="en-US" w:eastAsia="zh-CN"/>
        </w:rPr>
        <w:t xml:space="preserve"> </w:t>
      </w:r>
      <w:r>
        <w:rPr>
          <w:rFonts w:hint="default"/>
          <w:b w:val="0"/>
          <w:bCs/>
          <w:sz w:val="21"/>
          <w:szCs w:val="21"/>
          <w:u w:val="none"/>
          <w:lang w:val="en-US" w:eastAsia="zh-CN"/>
        </w:rPr>
        <w:t>stable, efficient, and easy to use. Since all the view files of the applet are not stored by the</w:t>
      </w:r>
      <w:r>
        <w:rPr>
          <w:rFonts w:hint="eastAsia"/>
          <w:b w:val="0"/>
          <w:bCs/>
          <w:sz w:val="21"/>
          <w:szCs w:val="21"/>
          <w:u w:val="none"/>
          <w:lang w:val="en-US" w:eastAsia="zh-CN"/>
        </w:rPr>
        <w:t xml:space="preserve"> </w:t>
      </w:r>
      <w:r>
        <w:rPr>
          <w:rFonts w:hint="default"/>
          <w:b w:val="0"/>
          <w:bCs/>
          <w:sz w:val="21"/>
          <w:szCs w:val="21"/>
          <w:u w:val="none"/>
          <w:lang w:val="en-US" w:eastAsia="zh-CN"/>
        </w:rPr>
        <w:t>third-party server, the S</w:t>
      </w:r>
      <w:r>
        <w:rPr>
          <w:rFonts w:hint="eastAsia"/>
          <w:b w:val="0"/>
          <w:bCs/>
          <w:sz w:val="21"/>
          <w:szCs w:val="21"/>
          <w:u w:val="none"/>
          <w:lang w:val="en-US" w:eastAsia="zh-CN"/>
        </w:rPr>
        <w:t>pri</w:t>
      </w:r>
      <w:r>
        <w:rPr>
          <w:rFonts w:hint="default"/>
          <w:b w:val="0"/>
          <w:bCs/>
          <w:sz w:val="21"/>
          <w:szCs w:val="21"/>
          <w:u w:val="none"/>
          <w:lang w:val="en-US" w:eastAsia="zh-CN"/>
        </w:rPr>
        <w:t>ngMVC return content will not be the full video, but the JSON</w:t>
      </w:r>
      <w:r>
        <w:rPr>
          <w:rFonts w:hint="eastAsia"/>
          <w:b w:val="0"/>
          <w:bCs/>
          <w:sz w:val="21"/>
          <w:szCs w:val="21"/>
          <w:u w:val="none"/>
          <w:lang w:val="en-US" w:eastAsia="zh-CN"/>
        </w:rPr>
        <w:t xml:space="preserve"> </w:t>
      </w:r>
      <w:r>
        <w:rPr>
          <w:rFonts w:hint="default"/>
          <w:b w:val="0"/>
          <w:bCs/>
          <w:sz w:val="21"/>
          <w:szCs w:val="21"/>
          <w:u w:val="none"/>
          <w:lang w:val="en-US" w:eastAsia="zh-CN"/>
        </w:rPr>
        <w:t>format data. As a client, WeChat sends a data retrieval request, and the server responds with</w:t>
      </w:r>
      <w:r>
        <w:rPr>
          <w:rFonts w:hint="eastAsia"/>
          <w:b w:val="0"/>
          <w:bCs/>
          <w:sz w:val="21"/>
          <w:szCs w:val="21"/>
          <w:u w:val="none"/>
          <w:lang w:val="en-US" w:eastAsia="zh-CN"/>
        </w:rPr>
        <w:t xml:space="preserve"> </w:t>
      </w:r>
      <w:r>
        <w:rPr>
          <w:rFonts w:hint="default"/>
          <w:b w:val="0"/>
          <w:bCs/>
          <w:sz w:val="21"/>
          <w:szCs w:val="21"/>
          <w:u w:val="none"/>
          <w:lang w:val="en-US" w:eastAsia="zh-CN"/>
        </w:rPr>
        <w:t>corresponding data and returns the data type json format，</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 xml:space="preserve">    interaction is done by relying on the interface. Generally, when a gage does not have a</w:t>
      </w:r>
      <w:r>
        <w:rPr>
          <w:rFonts w:hint="eastAsia"/>
          <w:b w:val="0"/>
          <w:bCs/>
          <w:sz w:val="21"/>
          <w:szCs w:val="21"/>
          <w:u w:val="none"/>
          <w:lang w:val="en-US" w:eastAsia="zh-CN"/>
        </w:rPr>
        <w:t xml:space="preserve"> </w:t>
      </w:r>
      <w:r>
        <w:rPr>
          <w:rFonts w:hint="default"/>
          <w:b w:val="0"/>
          <w:bCs/>
          <w:sz w:val="21"/>
          <w:szCs w:val="21"/>
          <w:u w:val="none"/>
          <w:lang w:val="en-US" w:eastAsia="zh-CN"/>
        </w:rPr>
        <w:t>secondary request, an interface needs to be used. If the single function of the page requires a</w:t>
      </w:r>
      <w:r>
        <w:rPr>
          <w:rFonts w:hint="eastAsia"/>
          <w:b w:val="0"/>
          <w:bCs/>
          <w:sz w:val="21"/>
          <w:szCs w:val="21"/>
          <w:u w:val="none"/>
          <w:lang w:val="en-US" w:eastAsia="zh-CN"/>
        </w:rPr>
        <w:t xml:space="preserve"> </w:t>
      </w:r>
      <w:r>
        <w:rPr>
          <w:rFonts w:hint="default"/>
          <w:b w:val="0"/>
          <w:bCs/>
          <w:sz w:val="21"/>
          <w:szCs w:val="21"/>
          <w:u w:val="none"/>
          <w:lang w:val="en-US" w:eastAsia="zh-CN"/>
        </w:rPr>
        <w:t>second request, an interface needs to be used. If the page contains multiple functions, There</w:t>
      </w:r>
      <w:r>
        <w:rPr>
          <w:rFonts w:hint="eastAsia"/>
          <w:b w:val="0"/>
          <w:bCs/>
          <w:sz w:val="21"/>
          <w:szCs w:val="21"/>
          <w:u w:val="none"/>
          <w:lang w:val="en-US" w:eastAsia="zh-CN"/>
        </w:rPr>
        <w:t xml:space="preserve"> </w:t>
      </w:r>
      <w:r>
        <w:rPr>
          <w:rFonts w:hint="default"/>
          <w:b w:val="0"/>
          <w:bCs/>
          <w:sz w:val="21"/>
          <w:szCs w:val="21"/>
          <w:u w:val="none"/>
          <w:lang w:val="en-US" w:eastAsia="zh-CN"/>
        </w:rPr>
        <w:t>is one that requires a second request, then you need to define multiple interfaces. Therefore,</w:t>
      </w:r>
      <w:r>
        <w:rPr>
          <w:rFonts w:hint="eastAsia"/>
          <w:b w:val="0"/>
          <w:bCs/>
          <w:sz w:val="21"/>
          <w:szCs w:val="21"/>
          <w:u w:val="none"/>
          <w:lang w:val="en-US" w:eastAsia="zh-CN"/>
        </w:rPr>
        <w:t xml:space="preserve"> </w:t>
      </w:r>
      <w:r>
        <w:rPr>
          <w:rFonts w:hint="default"/>
          <w:b w:val="0"/>
          <w:bCs/>
          <w:sz w:val="21"/>
          <w:szCs w:val="21"/>
          <w:u w:val="none"/>
          <w:lang w:val="en-US" w:eastAsia="zh-CN"/>
        </w:rPr>
        <w:t>while the system function is determined, it is also necessary to determine the number of</w:t>
      </w:r>
      <w:r>
        <w:rPr>
          <w:rFonts w:hint="eastAsia"/>
          <w:b w:val="0"/>
          <w:bCs/>
          <w:sz w:val="21"/>
          <w:szCs w:val="21"/>
          <w:u w:val="none"/>
          <w:lang w:val="en-US" w:eastAsia="zh-CN"/>
        </w:rPr>
        <w:t xml:space="preserve"> </w:t>
      </w:r>
      <w:r>
        <w:rPr>
          <w:rFonts w:hint="default"/>
          <w:b w:val="0"/>
          <w:bCs/>
          <w:sz w:val="21"/>
          <w:szCs w:val="21"/>
          <w:u w:val="none"/>
          <w:lang w:val="en-US" w:eastAsia="zh-CN"/>
        </w:rPr>
        <w:t>interfaces .the MAC pattern is as follow: Figure 2.3</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drawing>
          <wp:inline distT="0" distB="0" distL="114300" distR="114300">
            <wp:extent cx="5757545" cy="3152775"/>
            <wp:effectExtent l="0" t="0" r="3175" b="190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83"/>
                    <a:stretch>
                      <a:fillRect/>
                    </a:stretch>
                  </pic:blipFill>
                  <pic:spPr>
                    <a:xfrm>
                      <a:off x="0" y="0"/>
                      <a:ext cx="5757545" cy="3152775"/>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2.4  MySQL</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This system uses MySQL to store data.  MySQL is a relational</w:t>
      </w:r>
      <w:r>
        <w:rPr>
          <w:rFonts w:hint="eastAsia"/>
          <w:b w:val="0"/>
          <w:bCs/>
          <w:sz w:val="21"/>
          <w:szCs w:val="21"/>
          <w:u w:val="none"/>
          <w:lang w:val="en-US" w:eastAsia="zh-CN"/>
        </w:rPr>
        <w:t xml:space="preserve"> </w:t>
      </w:r>
      <w:r>
        <w:rPr>
          <w:rFonts w:hint="default"/>
          <w:b w:val="0"/>
          <w:bCs/>
          <w:sz w:val="21"/>
          <w:szCs w:val="21"/>
          <w:u w:val="none"/>
          <w:lang w:val="en-US" w:eastAsia="zh-CN"/>
        </w:rPr>
        <w:t>system, belonging to Qracle products. The reason why MySQL is</w:t>
      </w:r>
      <w:r>
        <w:rPr>
          <w:rFonts w:hint="eastAsia"/>
          <w:b w:val="0"/>
          <w:bCs/>
          <w:sz w:val="21"/>
          <w:szCs w:val="21"/>
          <w:u w:val="none"/>
          <w:lang w:val="en-US" w:eastAsia="zh-CN"/>
        </w:rPr>
        <w:t xml:space="preserve"> </w:t>
      </w:r>
      <w:r>
        <w:rPr>
          <w:rFonts w:hint="default"/>
          <w:b w:val="0"/>
          <w:bCs/>
          <w:sz w:val="21"/>
          <w:szCs w:val="21"/>
          <w:u w:val="none"/>
          <w:lang w:val="en-US" w:eastAsia="zh-CN"/>
        </w:rPr>
        <w:t>database m</w:t>
      </w:r>
      <w:r>
        <w:rPr>
          <w:rFonts w:hint="eastAsia"/>
          <w:b w:val="0"/>
          <w:bCs/>
          <w:sz w:val="21"/>
          <w:szCs w:val="21"/>
          <w:u w:val="none"/>
          <w:lang w:val="en-US" w:eastAsia="zh-CN"/>
        </w:rPr>
        <w:t xml:space="preserve"> </w:t>
      </w:r>
      <w:r>
        <w:rPr>
          <w:rFonts w:hint="default"/>
          <w:b w:val="0"/>
          <w:bCs/>
          <w:sz w:val="21"/>
          <w:szCs w:val="21"/>
          <w:u w:val="none"/>
          <w:lang w:val="en-US" w:eastAsia="zh-CN"/>
        </w:rPr>
        <w:t>for this system</w:t>
      </w:r>
      <w:r>
        <w:rPr>
          <w:rFonts w:hint="eastAsia"/>
          <w:b w:val="0"/>
          <w:bCs/>
          <w:sz w:val="21"/>
          <w:szCs w:val="21"/>
          <w:u w:val="none"/>
          <w:lang w:val="en-US" w:eastAsia="zh-CN"/>
        </w:rPr>
        <w:t xml:space="preserve"> </w:t>
      </w:r>
      <w:r>
        <w:rPr>
          <w:rFonts w:hint="default"/>
          <w:b w:val="0"/>
          <w:bCs/>
          <w:sz w:val="21"/>
          <w:szCs w:val="21"/>
          <w:u w:val="none"/>
          <w:lang w:val="en-US" w:eastAsia="zh-CN"/>
        </w:rPr>
        <w:t>development is because MySQL has the following advantages in the system</w:t>
      </w:r>
      <w:r>
        <w:rPr>
          <w:rFonts w:hint="eastAsia"/>
          <w:b w:val="0"/>
          <w:bCs/>
          <w:sz w:val="21"/>
          <w:szCs w:val="21"/>
          <w:u w:val="none"/>
          <w:lang w:val="en-US" w:eastAsia="zh-CN"/>
        </w:rPr>
        <w:t xml:space="preserve"> development </w:t>
      </w:r>
      <w:r>
        <w:rPr>
          <w:rFonts w:hint="default"/>
          <w:b w:val="0"/>
          <w:bCs/>
          <w:sz w:val="21"/>
          <w:szCs w:val="21"/>
          <w:u w:val="none"/>
          <w:lang w:val="en-US" w:eastAsia="zh-CN"/>
        </w:rPr>
        <w:t>process: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1 .It is open source and can be used without paying.</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2. provides API for a variety of programming languages}26}.</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3. Support for mufti-threading.</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4. Can be applied as a standalone application in a client server network environment or</w:t>
      </w:r>
      <w:r>
        <w:rPr>
          <w:rFonts w:hint="eastAsia"/>
          <w:b w:val="0"/>
          <w:bCs/>
          <w:sz w:val="21"/>
          <w:szCs w:val="21"/>
          <w:u w:val="none"/>
          <w:lang w:val="en-US" w:eastAsia="zh-CN"/>
        </w:rPr>
        <w:t xml:space="preserve"> </w:t>
      </w:r>
      <w:r>
        <w:rPr>
          <w:rFonts w:hint="default"/>
          <w:b w:val="0"/>
          <w:bCs/>
          <w:sz w:val="21"/>
          <w:szCs w:val="21"/>
          <w:u w:val="none"/>
          <w:lang w:val="en-US" w:eastAsia="zh-CN"/>
        </w:rPr>
        <w:t>embedded in other software.</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5. Provide various database connection methods such as TCPIIP and }DBCC2'}.</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6. Provide management tools that can manage, inspect, and optimize databases.MySQL system architecture diagram is as Figure 2.4</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drawing>
          <wp:inline distT="0" distB="0" distL="114300" distR="114300">
            <wp:extent cx="4899660" cy="5440680"/>
            <wp:effectExtent l="0" t="0" r="7620" b="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84"/>
                    <a:stretch>
                      <a:fillRect/>
                    </a:stretch>
                  </pic:blipFill>
                  <pic:spPr>
                    <a:xfrm>
                      <a:off x="0" y="0"/>
                      <a:ext cx="4899660" cy="544068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2.5  Summary</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firstLine="420" w:firstLineChars="200"/>
        <w:jc w:val="both"/>
        <w:textAlignment w:val="auto"/>
        <w:outlineLvl w:val="9"/>
        <w:rPr>
          <w:rFonts w:hint="default"/>
          <w:b w:val="0"/>
          <w:bCs/>
          <w:sz w:val="21"/>
          <w:szCs w:val="21"/>
          <w:u w:val="none"/>
          <w:lang w:val="en-US" w:eastAsia="zh-CN"/>
        </w:rPr>
      </w:pPr>
      <w:r>
        <w:rPr>
          <w:rFonts w:hint="default"/>
          <w:b w:val="0"/>
          <w:bCs/>
          <w:sz w:val="21"/>
          <w:szCs w:val="21"/>
          <w:u w:val="none"/>
          <w:lang w:val="en-US" w:eastAsia="zh-CN"/>
        </w:rPr>
        <w:t>This chapter mainly introduces the key technologies in the development process of smart</w:t>
      </w:r>
      <w:r>
        <w:rPr>
          <w:rFonts w:hint="eastAsia"/>
          <w:b w:val="0"/>
          <w:bCs/>
          <w:sz w:val="21"/>
          <w:szCs w:val="21"/>
          <w:u w:val="none"/>
          <w:lang w:val="en-US" w:eastAsia="zh-CN"/>
        </w:rPr>
        <w:t xml:space="preserve"> </w:t>
      </w:r>
      <w:r>
        <w:rPr>
          <w:rFonts w:hint="default"/>
          <w:b w:val="0"/>
          <w:bCs/>
          <w:sz w:val="21"/>
          <w:szCs w:val="21"/>
          <w:u w:val="none"/>
          <w:lang w:val="en-US" w:eastAsia="zh-CN"/>
        </w:rPr>
        <w:t>campus system. The front-end page is develo</w:t>
      </w:r>
      <w:bookmarkStart w:id="310" w:name="_GoBack"/>
      <w:bookmarkEnd w:id="310"/>
      <w:r>
        <w:rPr>
          <w:rFonts w:hint="default"/>
          <w:b w:val="0"/>
          <w:bCs/>
          <w:sz w:val="21"/>
          <w:szCs w:val="21"/>
          <w:u w:val="none"/>
          <w:lang w:val="en-US" w:eastAsia="zh-CN"/>
        </w:rPr>
        <w:t>ped by WeChat developer tool, and the back end</w:t>
      </w:r>
      <w:r>
        <w:rPr>
          <w:rFonts w:hint="eastAsia"/>
          <w:b w:val="0"/>
          <w:bCs/>
          <w:sz w:val="21"/>
          <w:szCs w:val="21"/>
          <w:u w:val="none"/>
          <w:lang w:val="en-US" w:eastAsia="zh-CN"/>
        </w:rPr>
        <w:t xml:space="preserve"> </w:t>
      </w:r>
      <w:r>
        <w:rPr>
          <w:rFonts w:hint="default"/>
          <w:b w:val="0"/>
          <w:bCs/>
          <w:sz w:val="21"/>
          <w:szCs w:val="21"/>
          <w:u w:val="none"/>
          <w:lang w:val="en-US" w:eastAsia="zh-CN"/>
        </w:rPr>
        <w:t>adopts Spring technology. Because of the need to use http interface, SpringMVC+Mybatis is</w:t>
      </w:r>
      <w:r>
        <w:rPr>
          <w:rFonts w:hint="eastAsia"/>
          <w:b w:val="0"/>
          <w:bCs/>
          <w:sz w:val="21"/>
          <w:szCs w:val="21"/>
          <w:u w:val="none"/>
          <w:lang w:val="en-US" w:eastAsia="zh-CN"/>
        </w:rPr>
        <w:t xml:space="preserve"> </w:t>
      </w:r>
      <w:r>
        <w:rPr>
          <w:rFonts w:hint="default"/>
          <w:b w:val="0"/>
          <w:bCs/>
          <w:sz w:val="21"/>
          <w:szCs w:val="21"/>
          <w:u w:val="none"/>
          <w:lang w:val="en-US" w:eastAsia="zh-CN"/>
        </w:rPr>
        <w:t>used to develop the corresponding interface. Mybatis is encapsulated internally. JDBC, so</w:t>
      </w:r>
      <w:r>
        <w:rPr>
          <w:rFonts w:hint="eastAsia"/>
          <w:b w:val="0"/>
          <w:bCs/>
          <w:sz w:val="21"/>
          <w:szCs w:val="21"/>
          <w:u w:val="none"/>
          <w:lang w:val="en-US" w:eastAsia="zh-CN"/>
        </w:rPr>
        <w:t xml:space="preserve"> </w:t>
      </w:r>
      <w:r>
        <w:rPr>
          <w:rFonts w:hint="default"/>
          <w:b w:val="0"/>
          <w:bCs/>
          <w:sz w:val="21"/>
          <w:szCs w:val="21"/>
          <w:u w:val="none"/>
          <w:lang w:val="en-US" w:eastAsia="zh-CN"/>
        </w:rPr>
        <w:t>developers only need to pay attention to the sql statement itself, without the need to spend a</w:t>
      </w:r>
      <w:r>
        <w:rPr>
          <w:rFonts w:hint="eastAsia"/>
          <w:b w:val="0"/>
          <w:bCs/>
          <w:sz w:val="21"/>
          <w:szCs w:val="21"/>
          <w:u w:val="none"/>
          <w:lang w:val="en-US" w:eastAsia="zh-CN"/>
        </w:rPr>
        <w:t xml:space="preserve"> </w:t>
      </w:r>
      <w:r>
        <w:rPr>
          <w:rFonts w:hint="default"/>
          <w:b w:val="0"/>
          <w:bCs/>
          <w:sz w:val="21"/>
          <w:szCs w:val="21"/>
          <w:u w:val="none"/>
          <w:lang w:val="en-US" w:eastAsia="zh-CN"/>
        </w:rPr>
        <w:t>lot of effort to do tedious work, such as: load drivers, create connections. The database was</w:t>
      </w:r>
      <w:r>
        <w:rPr>
          <w:rFonts w:hint="eastAsia"/>
          <w:b w:val="0"/>
          <w:bCs/>
          <w:sz w:val="21"/>
          <w:szCs w:val="21"/>
          <w:u w:val="none"/>
          <w:lang w:val="en-US" w:eastAsia="zh-CN"/>
        </w:rPr>
        <w:t xml:space="preserve"> </w:t>
      </w:r>
      <w:r>
        <w:rPr>
          <w:rFonts w:hint="default"/>
          <w:b w:val="0"/>
          <w:bCs/>
          <w:sz w:val="21"/>
          <w:szCs w:val="21"/>
          <w:u w:val="none"/>
          <w:lang w:val="en-US" w:eastAsia="zh-CN"/>
        </w:rPr>
        <w:t>designed using MySQL and briefly explained the MySQL framework. The following Figure</w:t>
      </w:r>
      <w:r>
        <w:rPr>
          <w:rFonts w:hint="eastAsia"/>
          <w:b w:val="0"/>
          <w:bCs/>
          <w:sz w:val="21"/>
          <w:szCs w:val="21"/>
          <w:u w:val="none"/>
          <w:lang w:val="en-US" w:eastAsia="zh-CN"/>
        </w:rPr>
        <w:t xml:space="preserve"> </w:t>
      </w:r>
      <w:r>
        <w:rPr>
          <w:rFonts w:hint="default"/>
          <w:b w:val="0"/>
          <w:bCs/>
          <w:sz w:val="21"/>
          <w:szCs w:val="21"/>
          <w:u w:val="none"/>
          <w:lang w:val="en-US" w:eastAsia="zh-CN"/>
        </w:rPr>
        <w:t>2.5 is a diagram of the relationship between key technologies:</w:t>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r>
        <w:drawing>
          <wp:inline distT="0" distB="0" distL="114300" distR="114300">
            <wp:extent cx="5756910" cy="2654300"/>
            <wp:effectExtent l="0" t="0" r="3810" b="1270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85"/>
                    <a:stretch>
                      <a:fillRect/>
                    </a:stretch>
                  </pic:blipFill>
                  <pic:spPr>
                    <a:xfrm>
                      <a:off x="0" y="0"/>
                      <a:ext cx="5756910" cy="2654300"/>
                    </a:xfrm>
                    <a:prstGeom prst="rect">
                      <a:avLst/>
                    </a:prstGeom>
                    <a:noFill/>
                    <a:ln>
                      <a:noFill/>
                    </a:ln>
                  </pic:spPr>
                </pic:pic>
              </a:graphicData>
            </a:graphic>
          </wp:inline>
        </w:drawing>
      </w: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p>
    <w:p>
      <w:pPr>
        <w:pStyle w:val="18"/>
        <w:keepNext w:val="0"/>
        <w:keepLines w:val="0"/>
        <w:pageBreakBefore w:val="0"/>
        <w:numPr>
          <w:ilvl w:val="0"/>
          <w:numId w:val="0"/>
        </w:numPr>
        <w:tabs>
          <w:tab w:val="right" w:leader="dot" w:pos="8306"/>
        </w:tabs>
        <w:kinsoku/>
        <w:wordWrap/>
        <w:overflowPunct/>
        <w:topLinePunct w:val="0"/>
        <w:autoSpaceDE/>
        <w:autoSpaceDN/>
        <w:bidi w:val="0"/>
        <w:adjustRightInd/>
        <w:snapToGrid/>
        <w:spacing w:before="157" w:beforeLines="50" w:after="157" w:afterLines="50"/>
        <w:ind w:leftChars="0"/>
        <w:jc w:val="both"/>
        <w:textAlignment w:val="auto"/>
        <w:outlineLvl w:val="9"/>
        <w:rPr>
          <w:rFonts w:hint="default"/>
          <w:b w:val="0"/>
          <w:bCs/>
          <w:sz w:val="21"/>
          <w:szCs w:val="21"/>
          <w:u w:val="none"/>
          <w:lang w:val="en-US" w:eastAsia="zh-CN"/>
        </w:rPr>
      </w:pPr>
    </w:p>
    <w:sectPr>
      <w:headerReference r:id="rId18" w:type="default"/>
      <w:pgSz w:w="11906" w:h="16838"/>
      <w:pgMar w:top="1417" w:right="1417" w:bottom="1417" w:left="1417" w:header="850" w:footer="850"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方正书宋简体">
    <w:altName w:val="宋体"/>
    <w:panose1 w:val="02010601030101010101"/>
    <w:charset w:val="86"/>
    <w:family w:val="auto"/>
    <w:pitch w:val="default"/>
    <w:sig w:usb0="00000000" w:usb1="00000000" w:usb2="00000010" w:usb3="00000000" w:csb0="00040000" w:csb1="00000000"/>
  </w:font>
  <w:font w:name="Helvetica">
    <w:altName w:val="Arial"/>
    <w:panose1 w:val="00000000000000000000"/>
    <w:charset w:val="00"/>
    <w:family w:val="auto"/>
    <w:pitch w:val="default"/>
    <w:sig w:usb0="00000000" w:usb1="00000000" w:usb2="00000000" w:usb3="00000000" w:csb0="00000000" w:csb1="0000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70" name="文本框 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WwHM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C0kMUyj4qcf308/&#10;H06/vhGcQaDGhRni7h0iY/vOtmib4TzgMPFuK6/TF4wI/MA6XuQVbSQ8XZpOptMcLg7fsAF+9njd&#10;+RDfC6tJMgrqUb9OVnbYhNiHDiEpm7FrqVRXQ2VIU9Cr12/y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MWwHM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69" name="文本框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FSExUzAgAAYwQAAA4AAABkcnMvZTJvRG9jLnhtbK1UzY7TMBC+I/EO&#10;lu80aRGrUj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otJYZpVPz04/vp&#10;58Pp1zeCMwjUuDBD3L1DZGzf2RZtM5wHHCbebeV1+oIRgR/yHi/yijYSni5NJ9NpDheHb9gAP3u8&#10;7nyI74XVJBkF9ahfJys7bELsQ4eQlM3YtVSqq6EypAGJ12/y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FSExUzAgAAYw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ZAnncz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O2EEsM0Kn768f30&#10;8+H06xvBGQRqXJgh7t4hMrbvbIu2Gc4DDhPvtvI6fcGIwA95jxd5RRsJT5emk+k0h4vDN2yAnz1e&#10;dz7E98JqkoyCetSvk5UdNiH2oUNIymbsWirV1VAZ0hT06vW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JZAnnc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G+V5wzAgAAYw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ToCZgzAgAAYwQAAA4AAABkcnMvZTJvRG9jLnhtbK1UzY7TMBC+I/EO&#10;lu80aVcsVd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NToCZg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-7620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6pt;height:144pt;width:144pt;mso-position-horizontal:center;mso-position-horizontal-relative:margin;mso-wrap-style:none;z-index:251660288;mso-width-relative:page;mso-height-relative:page;" filled="f" stroked="f" coordsize="21600,21600" o:gfxdata="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5ksJK9QAAAAHAQAADwAAAAAAAAABACAAAAAiAAAAZHJzL2Rvd25yZXYueG1sUEsB&#10;AhQAFAAAAAgAh07iQC5WZn4yAgAAYwQAAA4AAAAAAAAAAQAgAAAAIwEAAGRycy9lMm9Eb2MueG1s&#10;UEsFBgAAAAAGAAYAWQEAAMc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II</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153"/>
      </w:tabs>
      <w:jc w:val="right"/>
      <w:rPr>
        <w:rFonts w:hint="default" w:eastAsia="宋体"/>
        <w:b w:val="0"/>
        <w:bCs/>
        <w:i/>
        <w:iCs/>
        <w:lang w:val="en-US" w:eastAsia="zh-CN"/>
      </w:rPr>
    </w:pPr>
    <w:r>
      <w:rPr>
        <w:rFonts w:hint="eastAsia"/>
        <w:b w:val="0"/>
        <w:bCs/>
        <w:i/>
        <w:iCs/>
        <w:lang w:val="en-US" w:eastAsia="zh-CN"/>
      </w:rPr>
      <w:t>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153"/>
      </w:tabs>
      <w:jc w:val="right"/>
      <w:rPr>
        <w:rFonts w:hint="default" w:eastAsia="宋体"/>
        <w:b w:val="0"/>
        <w:bCs/>
        <w:i/>
        <w:iCs/>
        <w:lang w:val="en-US" w:eastAsia="zh-CN"/>
      </w:rPr>
    </w:pPr>
    <w:r>
      <w:rPr>
        <w:rFonts w:hint="eastAsia"/>
        <w:b w:val="0"/>
        <w:bCs/>
        <w:i/>
        <w:iCs/>
        <w:lang w:val="en-US" w:eastAsia="zh-CN"/>
      </w:rPr>
      <w:t>目录</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jc w:val="right"/>
      <w:rPr>
        <w:rFonts w:hint="default"/>
        <w:b w:val="0"/>
        <w:bCs/>
        <w:i/>
        <w:iCs/>
        <w:u w:val="none"/>
        <w:lang w:val="en-US" w:eastAsia="zh-CN"/>
      </w:rPr>
    </w:pPr>
    <w:r>
      <w:rPr>
        <w:rFonts w:hint="eastAsia"/>
        <w:b w:val="0"/>
        <w:bCs/>
        <w:i/>
        <w:iCs/>
        <w:u w:val="none"/>
        <w:lang w:val="en-US" w:eastAsia="zh-CN"/>
      </w:rPr>
      <w:t>目录</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153"/>
      </w:tabs>
      <w:jc w:val="right"/>
      <w:rPr>
        <w:rFonts w:hint="default" w:eastAsia="宋体"/>
        <w:b w:val="0"/>
        <w:bCs/>
        <w:i/>
        <w:iCs/>
        <w:lang w:val="en-US" w:eastAsia="zh-CN"/>
      </w:rPr>
    </w:pPr>
    <w:r>
      <w:rPr>
        <w:rFonts w:hint="eastAsia"/>
        <w:b w:val="0"/>
        <w:bCs/>
        <w:i/>
        <w:iCs/>
        <w:lang w:val="en-US" w:eastAsia="zh-CN"/>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jc w:val="right"/>
      <w:rPr>
        <w:rFonts w:hint="default"/>
        <w:b w:val="0"/>
        <w:bCs/>
        <w:i/>
        <w:iCs/>
        <w:u w:val="none"/>
        <w:lang w:val="en-US" w:eastAsia="zh-CN"/>
      </w:rPr>
    </w:pPr>
    <w:r>
      <w:rPr>
        <w:rFonts w:hint="eastAsia"/>
        <w:b w:val="0"/>
        <w:bCs/>
        <w:i/>
        <w:iCs/>
        <w:u w:val="none"/>
        <w:lang w:val="en-US" w:eastAsia="zh-CN"/>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153"/>
      </w:tabs>
      <w:jc w:val="right"/>
      <w:rPr>
        <w:rFonts w:hint="default" w:eastAsia="宋体"/>
        <w:b w:val="0"/>
        <w:bCs/>
        <w:i/>
        <w:iCs/>
        <w:lang w:val="en-US" w:eastAsia="zh-CN"/>
      </w:rPr>
    </w:pPr>
    <w:r>
      <w:rPr>
        <w:rFonts w:hint="eastAsia"/>
        <w:b w:val="0"/>
        <w:bCs/>
        <w:i/>
        <w:iCs/>
        <w:lang w:val="en-US" w:eastAsia="zh-CN"/>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jc w:val="right"/>
      <w:rPr>
        <w:rFonts w:hint="default"/>
        <w:b w:val="0"/>
        <w:bCs/>
        <w:i/>
        <w:iCs/>
        <w:u w:val="none"/>
        <w:lang w:val="en-US" w:eastAsia="zh-CN"/>
      </w:rPr>
    </w:pPr>
    <w:r>
      <w:rPr>
        <w:rFonts w:hint="eastAsia"/>
        <w:b w:val="0"/>
        <w:bCs/>
        <w:i/>
        <w:iCs/>
        <w:u w:val="none"/>
        <w:lang w:val="en-US" w:eastAsia="zh-CN"/>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rFonts w:hint="eastAsia" w:ascii="宋体" w:hAnsi="宋体"/>
        <w:b w:val="0"/>
        <w:bCs/>
        <w:i/>
        <w:iCs w:val="0"/>
        <w:sz w:val="18"/>
        <w:szCs w:val="18"/>
        <w:u w:val="none"/>
      </w:rPr>
      <w:t>湖北大学本科毕业论文（设计）</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rPr>
        <w:rFonts w:hint="default"/>
        <w:b w:val="0"/>
        <w:bCs/>
        <w:i/>
        <w:iCs w:val="0"/>
        <w:sz w:val="18"/>
        <w:szCs w:val="18"/>
        <w:u w:val="none"/>
        <w:lang w:val="en-US" w:eastAsia="zh-CN"/>
      </w:rPr>
    </w:pPr>
    <w:r>
      <w:rPr>
        <w:rFonts w:hint="eastAsia" w:ascii="宋体" w:hAnsi="宋体"/>
        <w:b w:val="0"/>
        <w:bCs/>
        <w:i/>
        <w:iCs w:val="0"/>
        <w:sz w:val="18"/>
        <w:szCs w:val="18"/>
        <w:u w:val="none"/>
      </w:rPr>
      <w:t>湖北大学本科毕业论文（设计）外文翻译</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274892"/>
    <w:multiLevelType w:val="singleLevel"/>
    <w:tmpl w:val="D6274892"/>
    <w:lvl w:ilvl="0" w:tentative="0">
      <w:start w:val="1"/>
      <w:numFmt w:val="decimal"/>
      <w:suff w:val="space"/>
      <w:lvlText w:val="(%1)"/>
      <w:lvlJc w:val="left"/>
    </w:lvl>
  </w:abstractNum>
  <w:abstractNum w:abstractNumId="1">
    <w:nsid w:val="F1D2074C"/>
    <w:multiLevelType w:val="multilevel"/>
    <w:tmpl w:val="F1D2074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277C2C42"/>
    <w:multiLevelType w:val="singleLevel"/>
    <w:tmpl w:val="277C2C42"/>
    <w:lvl w:ilvl="0" w:tentative="0">
      <w:start w:val="1"/>
      <w:numFmt w:val="decimal"/>
      <w:suff w:val="space"/>
      <w:lvlText w:val="%1."/>
      <w:lvlJc w:val="left"/>
      <w:pPr>
        <w:ind w:left="420" w:leftChars="0" w:firstLine="0" w:firstLineChars="0"/>
      </w:pPr>
    </w:lvl>
  </w:abstractNum>
  <w:abstractNum w:abstractNumId="3">
    <w:nsid w:val="4BE48B2D"/>
    <w:multiLevelType w:val="multilevel"/>
    <w:tmpl w:val="4BE48B2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0"/>
  </w:num>
  <w:num w:numId="3">
    <w:abstractNumId w:val="3"/>
  </w:num>
  <w:num w:numId="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jh">
    <w15:presenceInfo w15:providerId="WPS Office" w15:userId="37720055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trackRevisions w:val="1"/>
  <w:documentProtection w:enforcement="0"/>
  <w:defaultTabStop w:val="420"/>
  <w:drawingGridVerticalSpacing w:val="159"/>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A43D6"/>
    <w:rsid w:val="001F5890"/>
    <w:rsid w:val="00BF132D"/>
    <w:rsid w:val="00F32AE2"/>
    <w:rsid w:val="010B15A0"/>
    <w:rsid w:val="025D1F96"/>
    <w:rsid w:val="02A1685E"/>
    <w:rsid w:val="036C5C2A"/>
    <w:rsid w:val="03D0450B"/>
    <w:rsid w:val="03DE4D49"/>
    <w:rsid w:val="03F034F6"/>
    <w:rsid w:val="049568CD"/>
    <w:rsid w:val="04F3154A"/>
    <w:rsid w:val="05BB2A7F"/>
    <w:rsid w:val="060B0125"/>
    <w:rsid w:val="065A24C0"/>
    <w:rsid w:val="069D00F7"/>
    <w:rsid w:val="07F8718D"/>
    <w:rsid w:val="08862B80"/>
    <w:rsid w:val="08BC1ADF"/>
    <w:rsid w:val="093B0AC2"/>
    <w:rsid w:val="09485226"/>
    <w:rsid w:val="0A280A1A"/>
    <w:rsid w:val="0B773188"/>
    <w:rsid w:val="0B8A79F3"/>
    <w:rsid w:val="0BE910AC"/>
    <w:rsid w:val="0BEA7656"/>
    <w:rsid w:val="0BFA669D"/>
    <w:rsid w:val="0C86703F"/>
    <w:rsid w:val="0D2024EC"/>
    <w:rsid w:val="0D710C4A"/>
    <w:rsid w:val="0DC22BD5"/>
    <w:rsid w:val="0DD3611F"/>
    <w:rsid w:val="0DE27F5E"/>
    <w:rsid w:val="0DF142AC"/>
    <w:rsid w:val="0E342554"/>
    <w:rsid w:val="0EA64646"/>
    <w:rsid w:val="0F651A4A"/>
    <w:rsid w:val="0FBA09B1"/>
    <w:rsid w:val="10427A60"/>
    <w:rsid w:val="10B02BAA"/>
    <w:rsid w:val="111F6454"/>
    <w:rsid w:val="11612E98"/>
    <w:rsid w:val="11D8036D"/>
    <w:rsid w:val="1221287F"/>
    <w:rsid w:val="1273018F"/>
    <w:rsid w:val="138E61A0"/>
    <w:rsid w:val="13A07BB1"/>
    <w:rsid w:val="14495B1C"/>
    <w:rsid w:val="15322628"/>
    <w:rsid w:val="159005E8"/>
    <w:rsid w:val="15CE3947"/>
    <w:rsid w:val="17776F2D"/>
    <w:rsid w:val="18DC478A"/>
    <w:rsid w:val="18F938EC"/>
    <w:rsid w:val="19445218"/>
    <w:rsid w:val="198F2812"/>
    <w:rsid w:val="19E8563D"/>
    <w:rsid w:val="1A6824CE"/>
    <w:rsid w:val="1AA71EA9"/>
    <w:rsid w:val="1B7E4490"/>
    <w:rsid w:val="1BD37769"/>
    <w:rsid w:val="1C5A06F8"/>
    <w:rsid w:val="1C8F726C"/>
    <w:rsid w:val="1C9D7911"/>
    <w:rsid w:val="1CC90A2E"/>
    <w:rsid w:val="1CD262ED"/>
    <w:rsid w:val="1D2F6BF7"/>
    <w:rsid w:val="1EED7061"/>
    <w:rsid w:val="1EF47C5B"/>
    <w:rsid w:val="1F107002"/>
    <w:rsid w:val="203C0B9A"/>
    <w:rsid w:val="2053618F"/>
    <w:rsid w:val="20896968"/>
    <w:rsid w:val="2135343E"/>
    <w:rsid w:val="215909BD"/>
    <w:rsid w:val="21E33438"/>
    <w:rsid w:val="23081783"/>
    <w:rsid w:val="23407C28"/>
    <w:rsid w:val="23B2655E"/>
    <w:rsid w:val="24C534E4"/>
    <w:rsid w:val="2515306C"/>
    <w:rsid w:val="257F7B78"/>
    <w:rsid w:val="262F0979"/>
    <w:rsid w:val="267B05DA"/>
    <w:rsid w:val="270419C9"/>
    <w:rsid w:val="286E4063"/>
    <w:rsid w:val="2A085FFB"/>
    <w:rsid w:val="2A5C0B4C"/>
    <w:rsid w:val="2B367B96"/>
    <w:rsid w:val="2B867CD2"/>
    <w:rsid w:val="2C1C5991"/>
    <w:rsid w:val="2C734775"/>
    <w:rsid w:val="2CFE3752"/>
    <w:rsid w:val="2D2A7702"/>
    <w:rsid w:val="2D997F56"/>
    <w:rsid w:val="2DB22B73"/>
    <w:rsid w:val="2E6B5763"/>
    <w:rsid w:val="2ED73C28"/>
    <w:rsid w:val="2F1A6475"/>
    <w:rsid w:val="301C73A2"/>
    <w:rsid w:val="302E3316"/>
    <w:rsid w:val="30370D7E"/>
    <w:rsid w:val="30891E1A"/>
    <w:rsid w:val="30A44557"/>
    <w:rsid w:val="30B068FA"/>
    <w:rsid w:val="30C5665C"/>
    <w:rsid w:val="30EA7B15"/>
    <w:rsid w:val="313B634B"/>
    <w:rsid w:val="314024B2"/>
    <w:rsid w:val="31413081"/>
    <w:rsid w:val="316D0386"/>
    <w:rsid w:val="31F24DDE"/>
    <w:rsid w:val="32647F9B"/>
    <w:rsid w:val="32CE4E4A"/>
    <w:rsid w:val="335A51F4"/>
    <w:rsid w:val="33E636E9"/>
    <w:rsid w:val="33F02558"/>
    <w:rsid w:val="34E31B18"/>
    <w:rsid w:val="35143FE3"/>
    <w:rsid w:val="353D1A38"/>
    <w:rsid w:val="364E27F9"/>
    <w:rsid w:val="364E4DC0"/>
    <w:rsid w:val="36570E63"/>
    <w:rsid w:val="3702115E"/>
    <w:rsid w:val="37576621"/>
    <w:rsid w:val="378B32E9"/>
    <w:rsid w:val="37D36D28"/>
    <w:rsid w:val="37F331EC"/>
    <w:rsid w:val="38032638"/>
    <w:rsid w:val="38C82D48"/>
    <w:rsid w:val="393F633B"/>
    <w:rsid w:val="39DC4CB0"/>
    <w:rsid w:val="39EA6BCF"/>
    <w:rsid w:val="39F061EB"/>
    <w:rsid w:val="39FD5785"/>
    <w:rsid w:val="3A854240"/>
    <w:rsid w:val="3AA211AA"/>
    <w:rsid w:val="3B3273E7"/>
    <w:rsid w:val="3B913848"/>
    <w:rsid w:val="3C053F6D"/>
    <w:rsid w:val="3C0928F0"/>
    <w:rsid w:val="3C8C0FC0"/>
    <w:rsid w:val="3CD25706"/>
    <w:rsid w:val="3D012731"/>
    <w:rsid w:val="3D626D0F"/>
    <w:rsid w:val="3DB72F3D"/>
    <w:rsid w:val="3E085D8A"/>
    <w:rsid w:val="3E35013D"/>
    <w:rsid w:val="3EDE6E06"/>
    <w:rsid w:val="3F0D30BB"/>
    <w:rsid w:val="3F4549DF"/>
    <w:rsid w:val="3F695C44"/>
    <w:rsid w:val="41652768"/>
    <w:rsid w:val="419E14BE"/>
    <w:rsid w:val="41F32876"/>
    <w:rsid w:val="420A7A36"/>
    <w:rsid w:val="42167BB1"/>
    <w:rsid w:val="425141DE"/>
    <w:rsid w:val="425A4EBA"/>
    <w:rsid w:val="42B2541D"/>
    <w:rsid w:val="43497999"/>
    <w:rsid w:val="44364AED"/>
    <w:rsid w:val="4567171C"/>
    <w:rsid w:val="46CB73F2"/>
    <w:rsid w:val="479B6BFD"/>
    <w:rsid w:val="487C3904"/>
    <w:rsid w:val="48D57D92"/>
    <w:rsid w:val="491550A2"/>
    <w:rsid w:val="496879EE"/>
    <w:rsid w:val="49ED5F03"/>
    <w:rsid w:val="4B0E4C52"/>
    <w:rsid w:val="4B547897"/>
    <w:rsid w:val="4C897F0D"/>
    <w:rsid w:val="4DCD0766"/>
    <w:rsid w:val="4E0423AA"/>
    <w:rsid w:val="4F1D16F3"/>
    <w:rsid w:val="5183015A"/>
    <w:rsid w:val="532B15F4"/>
    <w:rsid w:val="5385282A"/>
    <w:rsid w:val="54A753EF"/>
    <w:rsid w:val="54C21CD7"/>
    <w:rsid w:val="55115C92"/>
    <w:rsid w:val="563A2398"/>
    <w:rsid w:val="56A806BB"/>
    <w:rsid w:val="571025AC"/>
    <w:rsid w:val="5A51151E"/>
    <w:rsid w:val="5A5869E9"/>
    <w:rsid w:val="5B841D3B"/>
    <w:rsid w:val="5BF76732"/>
    <w:rsid w:val="5CCF4328"/>
    <w:rsid w:val="5CD52E69"/>
    <w:rsid w:val="5E1904F9"/>
    <w:rsid w:val="5F58377F"/>
    <w:rsid w:val="5FC74601"/>
    <w:rsid w:val="60BC4B00"/>
    <w:rsid w:val="618965C0"/>
    <w:rsid w:val="61AD68B6"/>
    <w:rsid w:val="625F1C89"/>
    <w:rsid w:val="626F0339"/>
    <w:rsid w:val="62712A81"/>
    <w:rsid w:val="62882798"/>
    <w:rsid w:val="64024244"/>
    <w:rsid w:val="64A94A95"/>
    <w:rsid w:val="657915B8"/>
    <w:rsid w:val="65801638"/>
    <w:rsid w:val="65A97A2B"/>
    <w:rsid w:val="65F96D71"/>
    <w:rsid w:val="67301DC0"/>
    <w:rsid w:val="68F537EA"/>
    <w:rsid w:val="69216522"/>
    <w:rsid w:val="697E2D29"/>
    <w:rsid w:val="6A2E0A16"/>
    <w:rsid w:val="6A5D635A"/>
    <w:rsid w:val="6A93501F"/>
    <w:rsid w:val="6AFF5A40"/>
    <w:rsid w:val="6B2C4875"/>
    <w:rsid w:val="6BB86B28"/>
    <w:rsid w:val="6CD0420A"/>
    <w:rsid w:val="6CD65380"/>
    <w:rsid w:val="6CF821B4"/>
    <w:rsid w:val="6DBE6A76"/>
    <w:rsid w:val="6E534E5E"/>
    <w:rsid w:val="6F574535"/>
    <w:rsid w:val="6FF26C0F"/>
    <w:rsid w:val="70486191"/>
    <w:rsid w:val="70705E36"/>
    <w:rsid w:val="709E1303"/>
    <w:rsid w:val="71805801"/>
    <w:rsid w:val="71F73EA3"/>
    <w:rsid w:val="729170B3"/>
    <w:rsid w:val="72A14AA3"/>
    <w:rsid w:val="72E10953"/>
    <w:rsid w:val="730E1A5F"/>
    <w:rsid w:val="734E63BA"/>
    <w:rsid w:val="735A3CCB"/>
    <w:rsid w:val="73F31B4B"/>
    <w:rsid w:val="743547B4"/>
    <w:rsid w:val="745029F4"/>
    <w:rsid w:val="74A708D1"/>
    <w:rsid w:val="74E22737"/>
    <w:rsid w:val="74EE4255"/>
    <w:rsid w:val="763D1787"/>
    <w:rsid w:val="768F7355"/>
    <w:rsid w:val="76D422D4"/>
    <w:rsid w:val="77897B63"/>
    <w:rsid w:val="78152FF3"/>
    <w:rsid w:val="781B2403"/>
    <w:rsid w:val="79F53881"/>
    <w:rsid w:val="7A082C64"/>
    <w:rsid w:val="7B28497A"/>
    <w:rsid w:val="7B4D3CE7"/>
    <w:rsid w:val="7B76184A"/>
    <w:rsid w:val="7B9A26B8"/>
    <w:rsid w:val="7BFE53B6"/>
    <w:rsid w:val="7C071743"/>
    <w:rsid w:val="7C372726"/>
    <w:rsid w:val="7CC1168E"/>
    <w:rsid w:val="7CF173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b/>
      <w:kern w:val="48"/>
      <w:sz w:val="28"/>
      <w:szCs w:val="28"/>
      <w:u w:val="single"/>
      <w:lang w:val="en-US" w:eastAsia="zh-CN" w:bidi="ar-SA"/>
    </w:rPr>
  </w:style>
  <w:style w:type="paragraph" w:styleId="2">
    <w:name w:val="heading 1"/>
    <w:basedOn w:val="1"/>
    <w:next w:val="1"/>
    <w:qFormat/>
    <w:uiPriority w:val="0"/>
    <w:pPr>
      <w:spacing w:before="100" w:beforeAutospacing="1" w:after="100" w:afterAutospacing="1"/>
      <w:jc w:val="left"/>
    </w:pPr>
    <w:rPr>
      <w:rFonts w:hint="eastAsia" w:ascii="宋体" w:hAnsi="宋体" w:eastAsia="宋体" w:cs="宋体"/>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val="0"/>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val="0"/>
      <w:sz w:val="28"/>
    </w:rPr>
  </w:style>
  <w:style w:type="character" w:default="1" w:styleId="15">
    <w:name w:val="Default Paragraph Font"/>
    <w:semiHidden/>
    <w:qFormat/>
    <w:uiPriority w:val="0"/>
  </w:style>
  <w:style w:type="table" w:default="1" w:styleId="14">
    <w:name w:val="Normal Table"/>
    <w:semiHidden/>
    <w:qFormat/>
    <w:uiPriority w:val="0"/>
    <w:tblPr>
      <w:tblCellMar>
        <w:top w:w="0" w:type="dxa"/>
        <w:left w:w="108" w:type="dxa"/>
        <w:bottom w:w="0" w:type="dxa"/>
        <w:right w:w="108" w:type="dxa"/>
      </w:tblCellMar>
    </w:tbl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next w:val="1"/>
    <w:unhideWhenUsed/>
    <w:qFormat/>
    <w:uiPriority w:val="39"/>
    <w:pPr>
      <w:widowControl w:val="0"/>
      <w:spacing w:before="360" w:after="360" w:line="360" w:lineRule="auto"/>
      <w:ind w:firstLine="200" w:firstLineChars="200"/>
      <w:jc w:val="left"/>
    </w:pPr>
    <w:rPr>
      <w:rFonts w:eastAsia="宋体" w:asciiTheme="minorHAnsi" w:hAnsiTheme="minorHAnsi" w:cstheme="minorHAnsi"/>
      <w:b/>
      <w:bCs/>
      <w:caps/>
      <w:kern w:val="2"/>
      <w:sz w:val="22"/>
      <w:szCs w:val="22"/>
      <w:u w:val="single"/>
      <w:lang w:val="en-US" w:eastAsia="zh-CN" w:bidi="ar-SA"/>
    </w:rPr>
  </w:style>
  <w:style w:type="paragraph" w:styleId="10">
    <w:name w:val="toc 4"/>
    <w:basedOn w:val="1"/>
    <w:next w:val="1"/>
    <w:qFormat/>
    <w:uiPriority w:val="0"/>
    <w:pPr>
      <w:ind w:left="1260" w:leftChars="600"/>
    </w:pPr>
  </w:style>
  <w:style w:type="paragraph" w:styleId="11">
    <w:name w:val="toc 2"/>
    <w:basedOn w:val="1"/>
    <w:next w:val="1"/>
    <w:qFormat/>
    <w:uiPriority w:val="0"/>
    <w:pPr>
      <w:ind w:left="420" w:leftChars="200"/>
    </w:pPr>
  </w:style>
  <w:style w:type="paragraph" w:styleId="1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Hyperlink"/>
    <w:unhideWhenUsed/>
    <w:qFormat/>
    <w:uiPriority w:val="99"/>
    <w:rPr>
      <w:rFonts w:ascii="Times New Roman" w:hAnsi="Times New Roman" w:eastAsia="宋体" w:cs="Times New Roman"/>
      <w:color w:val="0000FF"/>
      <w:u w:val="single"/>
    </w:rPr>
  </w:style>
  <w:style w:type="character" w:styleId="17">
    <w:name w:val="HTML Code"/>
    <w:basedOn w:val="15"/>
    <w:qFormat/>
    <w:uiPriority w:val="0"/>
    <w:rPr>
      <w:rFonts w:ascii="Courier New" w:hAnsi="Courier New"/>
      <w:sz w:val="20"/>
    </w:rPr>
  </w:style>
  <w:style w:type="paragraph" w:customStyle="1" w:styleId="18">
    <w:name w:val="WPSOffice手动目录 1"/>
    <w:qFormat/>
    <w:uiPriority w:val="0"/>
    <w:rPr>
      <w:rFonts w:ascii="Times New Roman" w:hAnsi="Times New Roman" w:eastAsia="宋体" w:cs="Times New Roman"/>
      <w:lang w:val="en-US" w:eastAsia="zh-CN" w:bidi="ar-SA"/>
    </w:rPr>
  </w:style>
  <w:style w:type="paragraph" w:customStyle="1" w:styleId="1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0">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9" Type="http://schemas.microsoft.com/office/2011/relationships/people" Target="people.xml"/><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66.png"/><Relationship Id="rId84" Type="http://schemas.openxmlformats.org/officeDocument/2006/relationships/image" Target="media/image65.png"/><Relationship Id="rId83" Type="http://schemas.openxmlformats.org/officeDocument/2006/relationships/image" Target="media/image64.png"/><Relationship Id="rId82" Type="http://schemas.openxmlformats.org/officeDocument/2006/relationships/image" Target="media/image63.png"/><Relationship Id="rId81" Type="http://schemas.openxmlformats.org/officeDocument/2006/relationships/image" Target="media/image62.png"/><Relationship Id="rId80" Type="http://schemas.openxmlformats.org/officeDocument/2006/relationships/image" Target="media/image61.png"/><Relationship Id="rId8" Type="http://schemas.openxmlformats.org/officeDocument/2006/relationships/header" Target="header4.xml"/><Relationship Id="rId79" Type="http://schemas.openxmlformats.org/officeDocument/2006/relationships/image" Target="media/image60.png"/><Relationship Id="rId78" Type="http://schemas.openxmlformats.org/officeDocument/2006/relationships/image" Target="media/image59.png"/><Relationship Id="rId77" Type="http://schemas.openxmlformats.org/officeDocument/2006/relationships/image" Target="media/image58.pn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footer" Target="footer2.xml"/><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footer" Target="footer1.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pn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header" Target="header3.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pn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header" Target="header2.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header" Target="header1.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header" Target="header9.xml"/><Relationship Id="rId17" Type="http://schemas.openxmlformats.org/officeDocument/2006/relationships/footer" Target="footer7.xml"/><Relationship Id="rId16" Type="http://schemas.openxmlformats.org/officeDocument/2006/relationships/header" Target="header8.xml"/><Relationship Id="rId15" Type="http://schemas.openxmlformats.org/officeDocument/2006/relationships/footer" Target="footer6.xml"/><Relationship Id="rId14" Type="http://schemas.openxmlformats.org/officeDocument/2006/relationships/footer" Target="footer5.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封面"/>
    </customSectPr>
    <customSectPr>
      <sectNamePr val="目录"/>
    </customSectPr>
    <customSectPr>
      <sectNamePr val="摘要"/>
    </customSectPr>
    <customSectPr>
      <sectNamePr val="Abstract"/>
    </customSectPr>
    <customSectPr>
      <sectNamePr val="正文"/>
    </customSectPr>
    <customSectPr>
      <sectNamePr val="外文翻译"/>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2021-02-23T07:10:00Z</dcterms:created>
  <dc:creator>27267</dc:creator>
  <cp:lastModifiedBy>jh</cp:lastModifiedBy>
  <dcterms:modified xsi:type="dcterms:W3CDTF">2021-05-07T07:24:01Z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EB4BEDB41C9E43E6B09FDB76A23BEB80</vt:lpwstr>
  </property>
</Properties>
</file>